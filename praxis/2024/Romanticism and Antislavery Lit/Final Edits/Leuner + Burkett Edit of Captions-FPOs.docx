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2E5B49" w14:textId="20815CAB" w:rsidR="00C50531" w:rsidRDefault="00C50531" w:rsidP="00C50531">
      <w:pPr>
        <w:rPr>
          <w:highlight w:val="yellow"/>
        </w:rPr>
      </w:pPr>
      <w:r w:rsidRPr="000F68CD">
        <w:rPr>
          <w:highlight w:val="yellow"/>
        </w:rPr>
        <w:t xml:space="preserve">Captions and FPOs for Almeida and Worsley, </w:t>
      </w:r>
      <w:r w:rsidRPr="000F68CD">
        <w:rPr>
          <w:i/>
          <w:highlight w:val="yellow"/>
        </w:rPr>
        <w:t>Romanticism and Antislavery Literatures</w:t>
      </w:r>
    </w:p>
    <w:p w14:paraId="59CBE415" w14:textId="77777777" w:rsidR="00C50531" w:rsidRDefault="00C50531" w:rsidP="00C50531">
      <w:pPr>
        <w:rPr>
          <w:highlight w:val="yellow"/>
        </w:rPr>
      </w:pPr>
    </w:p>
    <w:p w14:paraId="5326B0A6" w14:textId="1E28CB4E" w:rsidR="00C50531" w:rsidRPr="00C50531" w:rsidRDefault="00C50531" w:rsidP="00C50531">
      <w:pPr>
        <w:rPr>
          <w:b/>
          <w:highlight w:val="yellow"/>
        </w:rPr>
      </w:pPr>
      <w:r w:rsidRPr="00C50531">
        <w:rPr>
          <w:b/>
        </w:rPr>
        <w:t>Ortiz, “Listening for Noise in Antislavery Poetry”</w:t>
      </w:r>
      <w:r w:rsidR="005F108D">
        <w:rPr>
          <w:b/>
        </w:rPr>
        <w:t xml:space="preserve"> (2 figs)</w:t>
      </w:r>
    </w:p>
    <w:p w14:paraId="04EDDF38" w14:textId="362338E5" w:rsidR="00621F29" w:rsidDel="00583A3A" w:rsidRDefault="00C50531" w:rsidP="00C50531">
      <w:pPr>
        <w:rPr>
          <w:del w:id="0" w:author="Kirstyn Leuner" w:date="2024-09-26T10:22:00Z" w16du:dateUtc="2024-09-26T17:22:00Z"/>
        </w:rPr>
      </w:pPr>
      <w:r>
        <w:t>Fig</w:t>
      </w:r>
      <w:ins w:id="1" w:author="Burkett, Andrew H." w:date="2024-08-07T18:15:00Z">
        <w:r w:rsidR="00D7620F">
          <w:t>ure</w:t>
        </w:r>
      </w:ins>
      <w:del w:id="2" w:author="Burkett, Andrew H." w:date="2024-08-07T18:17:00Z">
        <w:r w:rsidDel="00D7620F">
          <w:delText>.</w:delText>
        </w:r>
      </w:del>
      <w:r>
        <w:t xml:space="preserve"> 1</w:t>
      </w:r>
      <w:ins w:id="3" w:author="Kirstyn Leuner" w:date="2024-09-26T10:22:00Z" w16du:dateUtc="2024-09-26T17:22:00Z">
        <w:r w:rsidR="00583A3A">
          <w:t>:</w:t>
        </w:r>
      </w:ins>
      <w:del w:id="4" w:author="Kirstyn Leuner" w:date="2024-09-26T10:22:00Z" w16du:dateUtc="2024-09-26T17:22:00Z">
        <w:r w:rsidDel="00583A3A">
          <w:delText>.</w:delText>
        </w:r>
      </w:del>
      <w:r>
        <w:t xml:space="preserve"> </w:t>
      </w:r>
    </w:p>
    <w:p w14:paraId="237A1B05" w14:textId="31B9C721" w:rsidR="00794B35" w:rsidRPr="00535734" w:rsidRDefault="00C50531" w:rsidP="00C50531">
      <w:r w:rsidRPr="004476CC">
        <w:t>“Admiral Hosier’s Ghost,” by Richard Glover (1740), colored etching by C. Mosley (1740)</w:t>
      </w:r>
      <w:r w:rsidR="00B70FB5">
        <w:t>,</w:t>
      </w:r>
      <w:r w:rsidRPr="004476CC">
        <w:t xml:space="preserve"> National Mar</w:t>
      </w:r>
      <w:r w:rsidR="00B70FB5">
        <w:t xml:space="preserve">itime Museum, Greenwich, </w:t>
      </w:r>
      <w:commentRangeStart w:id="5"/>
      <w:r w:rsidR="00B70FB5">
        <w:t>London</w:t>
      </w:r>
      <w:commentRangeEnd w:id="5"/>
      <w:r w:rsidR="00D7620F">
        <w:rPr>
          <w:rStyle w:val="CommentReference"/>
        </w:rPr>
        <w:commentReference w:id="5"/>
      </w:r>
    </w:p>
    <w:p w14:paraId="14F1DC60" w14:textId="77777777" w:rsidR="00794B35" w:rsidRPr="00535734" w:rsidRDefault="00794B35" w:rsidP="001C0EB3">
      <w:r w:rsidRPr="00535734">
        <w:rPr>
          <w:noProof/>
        </w:rPr>
        <w:drawing>
          <wp:inline distT="0" distB="0" distL="0" distR="0" wp14:anchorId="5410C25D" wp14:editId="129BB56A">
            <wp:extent cx="2164203" cy="29736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ralhosiersghost_mosley_1740_jcb.png"/>
                    <pic:cNvPicPr/>
                  </pic:nvPicPr>
                  <pic:blipFill>
                    <a:blip r:embed="rId11">
                      <a:extLst>
                        <a:ext uri="{28A0092B-C50C-407E-A947-70E740481C1C}">
                          <a14:useLocalDpi xmlns:a14="http://schemas.microsoft.com/office/drawing/2010/main" val="0"/>
                        </a:ext>
                      </a:extLst>
                    </a:blip>
                    <a:stretch>
                      <a:fillRect/>
                    </a:stretch>
                  </pic:blipFill>
                  <pic:spPr>
                    <a:xfrm>
                      <a:off x="0" y="0"/>
                      <a:ext cx="2167420" cy="2978034"/>
                    </a:xfrm>
                    <a:prstGeom prst="rect">
                      <a:avLst/>
                    </a:prstGeom>
                  </pic:spPr>
                </pic:pic>
              </a:graphicData>
            </a:graphic>
          </wp:inline>
        </w:drawing>
      </w:r>
    </w:p>
    <w:p w14:paraId="1DA01828" w14:textId="77777777" w:rsidR="00794B35" w:rsidRPr="00535734" w:rsidRDefault="00794B35" w:rsidP="001C0EB3"/>
    <w:p w14:paraId="1E944695" w14:textId="0D6B0BB4" w:rsidR="00935D86" w:rsidRDefault="00935D86" w:rsidP="001C0EB3">
      <w:r>
        <w:br w:type="page"/>
      </w:r>
    </w:p>
    <w:p w14:paraId="2FD9293E" w14:textId="492F0802" w:rsidR="00621F29" w:rsidDel="00583A3A" w:rsidRDefault="00C50531" w:rsidP="00C50531">
      <w:pPr>
        <w:rPr>
          <w:del w:id="6" w:author="Kirstyn Leuner" w:date="2024-09-26T10:23:00Z" w16du:dateUtc="2024-09-26T17:23:00Z"/>
        </w:rPr>
      </w:pPr>
      <w:r w:rsidRPr="00C50531">
        <w:lastRenderedPageBreak/>
        <w:t>Fig</w:t>
      </w:r>
      <w:ins w:id="7" w:author="Burkett, Andrew H." w:date="2024-08-07T18:17:00Z">
        <w:r w:rsidR="00D7620F">
          <w:t>ure</w:t>
        </w:r>
      </w:ins>
      <w:del w:id="8" w:author="Burkett, Andrew H." w:date="2024-08-07T18:17:00Z">
        <w:r w:rsidRPr="00C50531" w:rsidDel="00D7620F">
          <w:delText>.</w:delText>
        </w:r>
      </w:del>
      <w:r w:rsidRPr="00C50531">
        <w:t xml:space="preserve"> 2</w:t>
      </w:r>
      <w:ins w:id="9" w:author="Kirstyn Leuner" w:date="2024-09-26T10:23:00Z" w16du:dateUtc="2024-09-26T17:23:00Z">
        <w:r w:rsidR="00583A3A">
          <w:t>:</w:t>
        </w:r>
      </w:ins>
      <w:del w:id="10" w:author="Kirstyn Leuner" w:date="2024-09-26T10:23:00Z" w16du:dateUtc="2024-09-26T17:23:00Z">
        <w:r w:rsidR="00621F29" w:rsidDel="00583A3A">
          <w:delText>.</w:delText>
        </w:r>
      </w:del>
      <w:ins w:id="11" w:author="Kirstyn Leuner" w:date="2024-09-26T10:23:00Z" w16du:dateUtc="2024-09-26T17:23:00Z">
        <w:r w:rsidR="00583A3A">
          <w:rPr>
            <w:i/>
          </w:rPr>
          <w:t xml:space="preserve"> </w:t>
        </w:r>
      </w:ins>
    </w:p>
    <w:p w14:paraId="54DD156B" w14:textId="65CEE5FF" w:rsidR="00631B6C" w:rsidRPr="00535734" w:rsidRDefault="00C50531" w:rsidP="00C50531">
      <w:pPr>
        <w:rPr>
          <w:rFonts w:ascii="Calibri" w:hAnsi="Calibri" w:cs="Calibri"/>
          <w:sz w:val="26"/>
          <w:szCs w:val="26"/>
        </w:rPr>
      </w:pPr>
      <w:r w:rsidRPr="00C50531">
        <w:rPr>
          <w:i/>
        </w:rPr>
        <w:t>Sl</w:t>
      </w:r>
      <w:r w:rsidRPr="004476CC">
        <w:rPr>
          <w:i/>
        </w:rPr>
        <w:t>ave Ship</w:t>
      </w:r>
      <w:r w:rsidRPr="004476CC">
        <w:t xml:space="preserve"> (</w:t>
      </w:r>
      <w:r w:rsidRPr="004476CC">
        <w:rPr>
          <w:i/>
        </w:rPr>
        <w:t>Slavers Throwing Overboard the Dead and Dying, Typhoon Coming On</w:t>
      </w:r>
      <w:r w:rsidR="00B70FB5">
        <w:t xml:space="preserve">), by J. M. W. Turner (1840), Museum of Fine Arts, </w:t>
      </w:r>
      <w:commentRangeStart w:id="12"/>
      <w:r w:rsidR="00B70FB5">
        <w:t>Boston</w:t>
      </w:r>
      <w:commentRangeEnd w:id="12"/>
      <w:r w:rsidR="00D7620F">
        <w:rPr>
          <w:rStyle w:val="CommentReference"/>
        </w:rPr>
        <w:commentReference w:id="12"/>
      </w:r>
      <w:r w:rsidR="00631B6C" w:rsidRPr="00535734">
        <w:rPr>
          <w:rFonts w:ascii="Calibri" w:hAnsi="Calibri" w:cs="Calibri"/>
          <w:noProof/>
          <w:sz w:val="26"/>
          <w:szCs w:val="26"/>
        </w:rPr>
        <w:drawing>
          <wp:inline distT="0" distB="0" distL="0" distR="0" wp14:anchorId="28F43FCF" wp14:editId="0BF83559">
            <wp:extent cx="3815644" cy="2861733"/>
            <wp:effectExtent l="0" t="0" r="0" b="8890"/>
            <wp:docPr id="2" name="Picture 2" descr="Macintosh HD:Users:ivanortiz:Desktop:400px-Slave-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vanortiz:Desktop:400px-Slave-shi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5644" cy="2861733"/>
                    </a:xfrm>
                    <a:prstGeom prst="rect">
                      <a:avLst/>
                    </a:prstGeom>
                    <a:noFill/>
                    <a:ln>
                      <a:noFill/>
                    </a:ln>
                  </pic:spPr>
                </pic:pic>
              </a:graphicData>
            </a:graphic>
          </wp:inline>
        </w:drawing>
      </w:r>
    </w:p>
    <w:p w14:paraId="408B89DB" w14:textId="77777777" w:rsidR="00631B6C" w:rsidRPr="00535734" w:rsidRDefault="00631B6C" w:rsidP="001C0EB3"/>
    <w:p w14:paraId="23229207" w14:textId="79E42570" w:rsidR="00C50531" w:rsidRDefault="00C50531" w:rsidP="001C0EB3">
      <w:r>
        <w:br w:type="page"/>
      </w:r>
    </w:p>
    <w:p w14:paraId="407D2F8D" w14:textId="0E42ACD3" w:rsidR="00FE48A1" w:rsidRDefault="00C50531" w:rsidP="00173C04">
      <w:pPr>
        <w:rPr>
          <w:b/>
        </w:rPr>
      </w:pPr>
      <w:r w:rsidRPr="00C50531">
        <w:rPr>
          <w:b/>
        </w:rPr>
        <w:lastRenderedPageBreak/>
        <w:t>Botkin “</w:t>
      </w:r>
      <w:proofErr w:type="spellStart"/>
      <w:r w:rsidRPr="00C50531">
        <w:rPr>
          <w:b/>
        </w:rPr>
        <w:t>Tunyuhan</w:t>
      </w:r>
      <w:proofErr w:type="spellEnd"/>
      <w:r w:rsidRPr="00C50531">
        <w:rPr>
          <w:b/>
        </w:rPr>
        <w:t>: From the Field to the Classroom”</w:t>
      </w:r>
      <w:r w:rsidR="005F108D">
        <w:rPr>
          <w:b/>
        </w:rPr>
        <w:t xml:space="preserve"> (</w:t>
      </w:r>
      <w:r w:rsidR="001744D8">
        <w:rPr>
          <w:b/>
        </w:rPr>
        <w:t>2</w:t>
      </w:r>
      <w:r w:rsidR="005F108D">
        <w:rPr>
          <w:b/>
        </w:rPr>
        <w:t xml:space="preserve"> fig</w:t>
      </w:r>
      <w:r w:rsidR="001744D8">
        <w:rPr>
          <w:b/>
        </w:rPr>
        <w:t>s.</w:t>
      </w:r>
      <w:r w:rsidR="005F108D">
        <w:rPr>
          <w:b/>
        </w:rPr>
        <w:t>)</w:t>
      </w:r>
    </w:p>
    <w:p w14:paraId="6F321716" w14:textId="77777777" w:rsidR="001744D8" w:rsidRDefault="001744D8" w:rsidP="00173C04">
      <w:pPr>
        <w:rPr>
          <w:b/>
        </w:rPr>
      </w:pPr>
    </w:p>
    <w:p w14:paraId="1ACC96D8" w14:textId="3311DF54" w:rsidR="001744D8" w:rsidRPr="004476CC" w:rsidRDefault="001744D8" w:rsidP="001744D8">
      <w:del w:id="13" w:author="Kirstyn Leuner" w:date="2024-09-26T10:23:00Z" w16du:dateUtc="2024-09-26T17:23:00Z">
        <w:r w:rsidRPr="001D6EBE" w:rsidDel="00583A3A">
          <w:rPr>
            <w:highlight w:val="yellow"/>
          </w:rPr>
          <w:delText>&lt;</w:delText>
        </w:r>
      </w:del>
      <w:r w:rsidRPr="001D6EBE">
        <w:rPr>
          <w:highlight w:val="yellow"/>
        </w:rPr>
        <w:t>Fig</w:t>
      </w:r>
      <w:ins w:id="14" w:author="Burkett, Andrew H." w:date="2024-08-07T18:17:00Z">
        <w:r w:rsidR="00D7620F">
          <w:rPr>
            <w:highlight w:val="yellow"/>
          </w:rPr>
          <w:t>ure</w:t>
        </w:r>
      </w:ins>
      <w:r w:rsidRPr="001D6EBE">
        <w:rPr>
          <w:highlight w:val="yellow"/>
        </w:rPr>
        <w:t xml:space="preserve"> </w:t>
      </w:r>
      <w:r>
        <w:rPr>
          <w:highlight w:val="yellow"/>
        </w:rPr>
        <w:t>1</w:t>
      </w:r>
      <w:ins w:id="15" w:author="Kirstyn Leuner" w:date="2024-09-26T10:23:00Z" w16du:dateUtc="2024-09-26T17:23:00Z">
        <w:r w:rsidR="00583A3A">
          <w:rPr>
            <w:highlight w:val="yellow"/>
          </w:rPr>
          <w:t>:</w:t>
        </w:r>
      </w:ins>
      <w:del w:id="16" w:author="Kirstyn Leuner" w:date="2024-09-26T10:23:00Z" w16du:dateUtc="2024-09-26T17:23:00Z">
        <w:r w:rsidRPr="001D6EBE" w:rsidDel="00583A3A">
          <w:rPr>
            <w:highlight w:val="yellow"/>
          </w:rPr>
          <w:delText>.</w:delText>
        </w:r>
      </w:del>
      <w:r w:rsidRPr="001D6EBE">
        <w:rPr>
          <w:highlight w:val="yellow"/>
        </w:rPr>
        <w:t xml:space="preserve"> </w:t>
      </w:r>
      <w:del w:id="17" w:author="Kirstyn Leuner" w:date="2024-09-26T10:23:00Z" w16du:dateUtc="2024-09-26T17:23:00Z">
        <w:r w:rsidRPr="001D6EBE" w:rsidDel="00583A3A">
          <w:rPr>
            <w:highlight w:val="yellow"/>
          </w:rPr>
          <w:delText>Caption:</w:delText>
        </w:r>
        <w:r w:rsidRPr="004476CC" w:rsidDel="00583A3A">
          <w:delText xml:space="preserve"> </w:delText>
        </w:r>
      </w:del>
      <w:proofErr w:type="spellStart"/>
      <w:r w:rsidR="00C264DA">
        <w:t>MaMa</w:t>
      </w:r>
      <w:proofErr w:type="spellEnd"/>
      <w:r w:rsidR="00C264DA">
        <w:t xml:space="preserve"> G</w:t>
      </w:r>
      <w:r>
        <w:t>.</w:t>
      </w:r>
      <w:ins w:id="18" w:author="Burkett, Andrew H." w:date="2024-08-07T18:18:00Z">
        <w:r w:rsidR="00D7620F">
          <w:t>,</w:t>
        </w:r>
      </w:ins>
      <w:r>
        <w:t xml:space="preserve"> Author</w:t>
      </w:r>
      <w:ins w:id="19" w:author="Burkett, Andrew H." w:date="2024-08-07T18:18:00Z">
        <w:r w:rsidR="00D7620F">
          <w:t>’</w:t>
        </w:r>
      </w:ins>
      <w:del w:id="20" w:author="Burkett, Andrew H." w:date="2024-08-07T18:18:00Z">
        <w:r w:rsidDel="00D7620F">
          <w:delText>'</w:delText>
        </w:r>
      </w:del>
      <w:r>
        <w:t xml:space="preserve">s </w:t>
      </w:r>
      <w:commentRangeStart w:id="21"/>
      <w:r>
        <w:t>collection</w:t>
      </w:r>
      <w:commentRangeEnd w:id="21"/>
      <w:r w:rsidR="00D7620F">
        <w:rPr>
          <w:rStyle w:val="CommentReference"/>
        </w:rPr>
        <w:commentReference w:id="21"/>
      </w:r>
      <w:del w:id="22" w:author="Kirstyn Leuner" w:date="2024-09-26T10:23:00Z" w16du:dateUtc="2024-09-26T17:23:00Z">
        <w:r w:rsidRPr="004476CC" w:rsidDel="00583A3A">
          <w:delText>.&gt;</w:delText>
        </w:r>
      </w:del>
    </w:p>
    <w:p w14:paraId="4BFBED54" w14:textId="65832AE4" w:rsidR="001744D8" w:rsidRDefault="001744D8" w:rsidP="00173C04">
      <w:pPr>
        <w:rPr>
          <w:b/>
        </w:rPr>
      </w:pPr>
      <w:r>
        <w:rPr>
          <w:b/>
          <w:noProof/>
        </w:rPr>
        <w:drawing>
          <wp:inline distT="0" distB="0" distL="0" distR="0" wp14:anchorId="74116C81" wp14:editId="49804145">
            <wp:extent cx="5943600" cy="7045325"/>
            <wp:effectExtent l="0" t="0" r="0" b="3175"/>
            <wp:docPr id="1016505837" name="Picture 2" descr="A person with dreadlocks wearing a large bag on her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5837" name="Picture 2" descr="A person with dreadlocks wearing a large bag on her head&#10;&#10;Description automatically generated"/>
                    <pic:cNvPicPr/>
                  </pic:nvPicPr>
                  <pic:blipFill>
                    <a:blip r:embed="rId13"/>
                    <a:stretch>
                      <a:fillRect/>
                    </a:stretch>
                  </pic:blipFill>
                  <pic:spPr>
                    <a:xfrm>
                      <a:off x="0" y="0"/>
                      <a:ext cx="5943600" cy="7045325"/>
                    </a:xfrm>
                    <a:prstGeom prst="rect">
                      <a:avLst/>
                    </a:prstGeom>
                  </pic:spPr>
                </pic:pic>
              </a:graphicData>
            </a:graphic>
          </wp:inline>
        </w:drawing>
      </w:r>
    </w:p>
    <w:p w14:paraId="51447046" w14:textId="77777777" w:rsidR="001744D8" w:rsidRPr="00C50531" w:rsidRDefault="001744D8" w:rsidP="00173C04">
      <w:pPr>
        <w:rPr>
          <w:b/>
        </w:rPr>
      </w:pPr>
    </w:p>
    <w:p w14:paraId="36D10BA2" w14:textId="7982EE18" w:rsidR="00621F29" w:rsidDel="00583A3A" w:rsidRDefault="00C50531" w:rsidP="00173C04">
      <w:pPr>
        <w:rPr>
          <w:del w:id="23" w:author="Kirstyn Leuner" w:date="2024-09-26T10:24:00Z" w16du:dateUtc="2024-09-26T17:24:00Z"/>
        </w:rPr>
      </w:pPr>
      <w:r w:rsidRPr="00621F29">
        <w:lastRenderedPageBreak/>
        <w:t>Fig</w:t>
      </w:r>
      <w:ins w:id="24" w:author="Burkett, Andrew H." w:date="2024-08-07T18:18:00Z">
        <w:r w:rsidR="00D7620F">
          <w:t>ure</w:t>
        </w:r>
      </w:ins>
      <w:r w:rsidRPr="00621F29">
        <w:t xml:space="preserve"> </w:t>
      </w:r>
      <w:r w:rsidR="001744D8">
        <w:t>2</w:t>
      </w:r>
      <w:ins w:id="25" w:author="Kirstyn Leuner" w:date="2024-09-26T10:24:00Z" w16du:dateUtc="2024-09-26T17:24:00Z">
        <w:r w:rsidR="00583A3A">
          <w:t>:</w:t>
        </w:r>
      </w:ins>
      <w:del w:id="26" w:author="Kirstyn Leuner" w:date="2024-09-26T10:24:00Z" w16du:dateUtc="2024-09-26T17:24:00Z">
        <w:r w:rsidRPr="00621F29" w:rsidDel="00583A3A">
          <w:delText>.</w:delText>
        </w:r>
      </w:del>
      <w:r w:rsidRPr="004476CC">
        <w:t xml:space="preserve"> </w:t>
      </w:r>
    </w:p>
    <w:p w14:paraId="67F04F05" w14:textId="2B0A13DF" w:rsidR="00C50531" w:rsidRDefault="00C50531" w:rsidP="00173C04">
      <w:r w:rsidRPr="004476CC">
        <w:t>Colonel Lumsden</w:t>
      </w:r>
      <w:r w:rsidR="00B70FB5">
        <w:t>,</w:t>
      </w:r>
      <w:r w:rsidRPr="004476CC">
        <w:t xml:space="preserve"> </w:t>
      </w:r>
      <w:r w:rsidRPr="004476CC">
        <w:rPr>
          <w:i/>
        </w:rPr>
        <w:t>Quashie.</w:t>
      </w:r>
      <w:r w:rsidRPr="004476CC">
        <w:t xml:space="preserve"> Oil on canvas</w:t>
      </w:r>
      <w:r w:rsidR="00B70FB5">
        <w:t>, c</w:t>
      </w:r>
      <w:r w:rsidRPr="004476CC">
        <w:t xml:space="preserve">irca 2009. Lumsden family </w:t>
      </w:r>
      <w:commentRangeStart w:id="27"/>
      <w:r w:rsidRPr="004476CC">
        <w:t>collection</w:t>
      </w:r>
      <w:commentRangeEnd w:id="27"/>
      <w:r w:rsidR="00D7620F">
        <w:rPr>
          <w:rStyle w:val="CommentReference"/>
        </w:rPr>
        <w:commentReference w:id="27"/>
      </w:r>
      <w:r w:rsidRPr="004476CC">
        <w:t>.</w:t>
      </w:r>
    </w:p>
    <w:p w14:paraId="158BB020" w14:textId="77777777" w:rsidR="009D6D92" w:rsidRPr="004A0441" w:rsidRDefault="009D6D92" w:rsidP="001C0EB3">
      <w:r w:rsidRPr="004A0441">
        <w:rPr>
          <w:noProof/>
        </w:rPr>
        <w:drawing>
          <wp:inline distT="0" distB="0" distL="0" distR="0" wp14:anchorId="2AF07DA3" wp14:editId="6710B107">
            <wp:extent cx="5943600" cy="46691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TQuashiebyLumsden.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69155"/>
                    </a:xfrm>
                    <a:prstGeom prst="rect">
                      <a:avLst/>
                    </a:prstGeom>
                  </pic:spPr>
                </pic:pic>
              </a:graphicData>
            </a:graphic>
          </wp:inline>
        </w:drawing>
      </w:r>
    </w:p>
    <w:p w14:paraId="0AA5FBF4" w14:textId="77777777" w:rsidR="00C50531" w:rsidRPr="009D6D92" w:rsidRDefault="00C50531" w:rsidP="00173C04">
      <w:pPr>
        <w:rPr>
          <w:u w:val="single"/>
        </w:rPr>
      </w:pPr>
    </w:p>
    <w:p w14:paraId="3C3A4645" w14:textId="2AD35B9F" w:rsidR="00752AB4" w:rsidRDefault="00752AB4">
      <w:pPr>
        <w:spacing w:line="240" w:lineRule="auto"/>
      </w:pPr>
      <w:r>
        <w:br w:type="page"/>
      </w:r>
    </w:p>
    <w:p w14:paraId="096EB8B5" w14:textId="73343DD9" w:rsidR="009D6D92" w:rsidRPr="00752AB4" w:rsidRDefault="00752AB4" w:rsidP="00173C04">
      <w:pPr>
        <w:rPr>
          <w:b/>
        </w:rPr>
      </w:pPr>
      <w:r w:rsidRPr="00752AB4">
        <w:rPr>
          <w:b/>
        </w:rPr>
        <w:lastRenderedPageBreak/>
        <w:t>Blaisdell, “Historical Agency and Civic Action through Antislavery Pedagogy”</w:t>
      </w:r>
      <w:r w:rsidR="005F108D">
        <w:rPr>
          <w:b/>
        </w:rPr>
        <w:t xml:space="preserve"> (3 figs)</w:t>
      </w:r>
    </w:p>
    <w:p w14:paraId="22A6A474" w14:textId="77777777" w:rsidR="009D6D92" w:rsidRDefault="009D6D92" w:rsidP="00173C04"/>
    <w:p w14:paraId="225077D9" w14:textId="526F8C9D" w:rsidR="00621F29" w:rsidDel="00583A3A" w:rsidRDefault="00621F29" w:rsidP="00173C04">
      <w:pPr>
        <w:rPr>
          <w:del w:id="28" w:author="Kirstyn Leuner" w:date="2024-09-26T10:24:00Z" w16du:dateUtc="2024-09-26T17:24:00Z"/>
        </w:rPr>
      </w:pPr>
      <w:r w:rsidRPr="00621F29">
        <w:t>Fig</w:t>
      </w:r>
      <w:ins w:id="29" w:author="Burkett, Andrew H." w:date="2024-08-07T18:19:00Z">
        <w:r w:rsidR="00D7620F">
          <w:t>ure</w:t>
        </w:r>
      </w:ins>
      <w:del w:id="30" w:author="Burkett, Andrew H." w:date="2024-08-07T18:19:00Z">
        <w:r w:rsidRPr="00621F29" w:rsidDel="00D7620F">
          <w:delText>.</w:delText>
        </w:r>
      </w:del>
      <w:r w:rsidRPr="00621F29">
        <w:t xml:space="preserve"> 1</w:t>
      </w:r>
      <w:ins w:id="31" w:author="Kirstyn Leuner" w:date="2024-09-26T10:24:00Z" w16du:dateUtc="2024-09-26T17:24:00Z">
        <w:r w:rsidR="00583A3A">
          <w:t>:</w:t>
        </w:r>
      </w:ins>
      <w:ins w:id="32" w:author="Burkett, Andrew H." w:date="2024-08-07T18:20:00Z">
        <w:del w:id="33" w:author="Kirstyn Leuner" w:date="2024-09-26T10:24:00Z" w16du:dateUtc="2024-09-26T17:24:00Z">
          <w:r w:rsidR="00D7620F" w:rsidDel="00583A3A">
            <w:delText>.</w:delText>
          </w:r>
        </w:del>
      </w:ins>
      <w:ins w:id="34" w:author="Kirstyn Leuner" w:date="2024-09-26T10:24:00Z" w16du:dateUtc="2024-09-26T17:24:00Z">
        <w:r w:rsidR="00583A3A">
          <w:t xml:space="preserve"> </w:t>
        </w:r>
      </w:ins>
    </w:p>
    <w:p w14:paraId="2669FD92" w14:textId="150AFA22" w:rsidR="00621F29" w:rsidRDefault="00621F29" w:rsidP="00173C04">
      <w:r w:rsidRPr="00621F29">
        <w:t>Black Lives Matter pro</w:t>
      </w:r>
      <w:r>
        <w:t>test in July 2020 in Peabody, Massachusetts</w:t>
      </w:r>
      <w:r w:rsidRPr="00621F29">
        <w:t xml:space="preserve">. </w:t>
      </w:r>
      <w:r>
        <w:t xml:space="preserve">Photo </w:t>
      </w:r>
      <w:r w:rsidR="00B70FB5">
        <w:t>courtesy</w:t>
      </w:r>
      <w:ins w:id="35" w:author="Kirstyn Leuner" w:date="2024-09-26T10:25:00Z" w16du:dateUtc="2024-09-26T17:25:00Z">
        <w:r w:rsidR="00583A3A">
          <w:t xml:space="preserve"> of</w:t>
        </w:r>
      </w:ins>
      <w:r w:rsidRPr="00621F29">
        <w:t xml:space="preserve"> Casey K. </w:t>
      </w:r>
      <w:commentRangeStart w:id="36"/>
      <w:r w:rsidRPr="00621F29">
        <w:t>Perez</w:t>
      </w:r>
      <w:commentRangeEnd w:id="36"/>
      <w:r w:rsidR="00D7620F">
        <w:rPr>
          <w:rStyle w:val="CommentReference"/>
        </w:rPr>
        <w:commentReference w:id="36"/>
      </w:r>
      <w:r>
        <w:t>.</w:t>
      </w:r>
    </w:p>
    <w:p w14:paraId="3F410970" w14:textId="765A1C43" w:rsidR="00621F29" w:rsidRDefault="00621F29" w:rsidP="00173C04">
      <w:r>
        <w:rPr>
          <w:noProof/>
        </w:rPr>
        <w:drawing>
          <wp:inline distT="0" distB="0" distL="0" distR="0" wp14:anchorId="79FB25AE" wp14:editId="32E1816B">
            <wp:extent cx="3326004" cy="2225176"/>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0-24 at 6.23.28 PM.png"/>
                    <pic:cNvPicPr/>
                  </pic:nvPicPr>
                  <pic:blipFill>
                    <a:blip r:embed="rId15">
                      <a:extLst>
                        <a:ext uri="{28A0092B-C50C-407E-A947-70E740481C1C}">
                          <a14:useLocalDpi xmlns:a14="http://schemas.microsoft.com/office/drawing/2010/main" val="0"/>
                        </a:ext>
                      </a:extLst>
                    </a:blip>
                    <a:stretch>
                      <a:fillRect/>
                    </a:stretch>
                  </pic:blipFill>
                  <pic:spPr>
                    <a:xfrm>
                      <a:off x="0" y="0"/>
                      <a:ext cx="3342469" cy="2236191"/>
                    </a:xfrm>
                    <a:prstGeom prst="rect">
                      <a:avLst/>
                    </a:prstGeom>
                  </pic:spPr>
                </pic:pic>
              </a:graphicData>
            </a:graphic>
          </wp:inline>
        </w:drawing>
      </w:r>
    </w:p>
    <w:p w14:paraId="102EAD6E" w14:textId="77777777" w:rsidR="00621F29" w:rsidRDefault="00621F29" w:rsidP="00173C04"/>
    <w:p w14:paraId="4B319784" w14:textId="69C01A58" w:rsidR="00621F29" w:rsidRDefault="00621F29">
      <w:pPr>
        <w:spacing w:line="240" w:lineRule="auto"/>
      </w:pPr>
      <w:r>
        <w:br w:type="page"/>
      </w:r>
    </w:p>
    <w:p w14:paraId="17E92C13" w14:textId="7C358095" w:rsidR="00621F29" w:rsidDel="00583A3A" w:rsidRDefault="00621F29" w:rsidP="00173C04">
      <w:pPr>
        <w:rPr>
          <w:del w:id="37" w:author="Kirstyn Leuner" w:date="2024-09-26T10:25:00Z" w16du:dateUtc="2024-09-26T17:25:00Z"/>
        </w:rPr>
      </w:pPr>
      <w:r w:rsidRPr="00621F29">
        <w:lastRenderedPageBreak/>
        <w:t>Fig</w:t>
      </w:r>
      <w:ins w:id="38" w:author="Burkett, Andrew H." w:date="2024-08-07T18:20:00Z">
        <w:r w:rsidR="00D7620F">
          <w:t>ure</w:t>
        </w:r>
      </w:ins>
      <w:del w:id="39" w:author="Burkett, Andrew H." w:date="2024-08-07T18:20:00Z">
        <w:r w:rsidRPr="00621F29" w:rsidDel="00D7620F">
          <w:delText>.</w:delText>
        </w:r>
      </w:del>
      <w:r w:rsidRPr="00621F29">
        <w:t xml:space="preserve"> 2</w:t>
      </w:r>
      <w:ins w:id="40" w:author="Kirstyn Leuner" w:date="2024-09-26T10:25:00Z" w16du:dateUtc="2024-09-26T17:25:00Z">
        <w:r w:rsidR="00583A3A">
          <w:t>:</w:t>
        </w:r>
      </w:ins>
      <w:ins w:id="41" w:author="Burkett, Andrew H." w:date="2024-08-07T18:20:00Z">
        <w:del w:id="42" w:author="Kirstyn Leuner" w:date="2024-09-26T10:25:00Z" w16du:dateUtc="2024-09-26T17:25:00Z">
          <w:r w:rsidR="00D7620F" w:rsidDel="00583A3A">
            <w:delText>.</w:delText>
          </w:r>
        </w:del>
      </w:ins>
      <w:ins w:id="43" w:author="Kirstyn Leuner" w:date="2024-09-26T10:25:00Z" w16du:dateUtc="2024-09-26T17:25:00Z">
        <w:r w:rsidR="00583A3A">
          <w:t xml:space="preserve"> </w:t>
        </w:r>
      </w:ins>
    </w:p>
    <w:p w14:paraId="09BF8374" w14:textId="7147FCF3" w:rsidR="00621F29" w:rsidRDefault="00621F29" w:rsidP="00173C04">
      <w:r w:rsidRPr="00621F29">
        <w:t>Black Li</w:t>
      </w:r>
      <w:r w:rsidRPr="004476CC">
        <w:t xml:space="preserve">ves Matter </w:t>
      </w:r>
      <w:proofErr w:type="spellStart"/>
      <w:r w:rsidRPr="004476CC">
        <w:t>counterprotesters</w:t>
      </w:r>
      <w:proofErr w:type="spellEnd"/>
      <w:r w:rsidRPr="004476CC">
        <w:t xml:space="preserve"> in West Peabody</w:t>
      </w:r>
      <w:ins w:id="44" w:author="Burkett, Andrew H." w:date="2024-08-07T18:20:00Z">
        <w:r w:rsidR="00D7620F">
          <w:t>, Massachusetts</w:t>
        </w:r>
      </w:ins>
      <w:r w:rsidRPr="004476CC">
        <w:t xml:space="preserve">. Photo by Jaime Campos of </w:t>
      </w:r>
      <w:r w:rsidRPr="004476CC">
        <w:rPr>
          <w:i/>
        </w:rPr>
        <w:t>The Salem News</w:t>
      </w:r>
      <w:r w:rsidRPr="00D7620F">
        <w:rPr>
          <w:iCs/>
          <w:rPrChange w:id="45" w:author="Burkett, Andrew H." w:date="2024-08-07T18:20:00Z">
            <w:rPr>
              <w:i/>
            </w:rPr>
          </w:rPrChange>
        </w:rPr>
        <w:t>,</w:t>
      </w:r>
      <w:r w:rsidRPr="004476CC">
        <w:rPr>
          <w:i/>
        </w:rPr>
        <w:t xml:space="preserve"> </w:t>
      </w:r>
      <w:r w:rsidRPr="004476CC">
        <w:t>July 14, 2020,</w:t>
      </w:r>
      <w:r w:rsidRPr="00621F29">
        <w:rPr>
          <w:rStyle w:val="Hyperlink"/>
        </w:rPr>
        <w:t xml:space="preserve"> </w:t>
      </w:r>
      <w:commentRangeStart w:id="46"/>
      <w:r>
        <w:fldChar w:fldCharType="begin"/>
      </w:r>
      <w:r>
        <w:instrText>HYPERLINK "https://photos.salemnews.com/The-Salem-News-Newspaper-/July-2020/i-Hmx6zLd"</w:instrText>
      </w:r>
      <w:r>
        <w:fldChar w:fldCharType="separate"/>
      </w:r>
      <w:r w:rsidRPr="00621F29">
        <w:rPr>
          <w:rStyle w:val="Hyperlink"/>
        </w:rPr>
        <w:t>https://photos.salemnews.com/The-Salem-News-Newspaper-/July-2020/i-Hmx6zLd</w:t>
      </w:r>
      <w:r>
        <w:rPr>
          <w:rStyle w:val="Hyperlink"/>
        </w:rPr>
        <w:fldChar w:fldCharType="end"/>
      </w:r>
      <w:commentRangeEnd w:id="46"/>
      <w:r w:rsidR="00D7620F">
        <w:rPr>
          <w:rStyle w:val="CommentReference"/>
        </w:rPr>
        <w:commentReference w:id="46"/>
      </w:r>
      <w:r w:rsidRPr="004476CC">
        <w:t>.</w:t>
      </w:r>
    </w:p>
    <w:p w14:paraId="1BD3343E" w14:textId="428BA0B2" w:rsidR="00621F29" w:rsidRDefault="00A16801" w:rsidP="00173C04">
      <w:r>
        <w:rPr>
          <w:rFonts w:eastAsia="Times New Roman" w:cs="Times New Roman"/>
          <w:noProof/>
        </w:rPr>
        <w:drawing>
          <wp:inline distT="114300" distB="114300" distL="114300" distR="114300" wp14:anchorId="01A09918" wp14:editId="091DEBB0">
            <wp:extent cx="2838450" cy="20320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838450" cy="2032000"/>
                    </a:xfrm>
                    <a:prstGeom prst="rect">
                      <a:avLst/>
                    </a:prstGeom>
                    <a:ln/>
                  </pic:spPr>
                </pic:pic>
              </a:graphicData>
            </a:graphic>
          </wp:inline>
        </w:drawing>
      </w:r>
    </w:p>
    <w:p w14:paraId="5BE77ABB" w14:textId="77777777" w:rsidR="00A16801" w:rsidRDefault="00A16801" w:rsidP="00173C04"/>
    <w:p w14:paraId="5A5C3B53" w14:textId="1F5CCA27" w:rsidR="00A16801" w:rsidRDefault="00A16801">
      <w:pPr>
        <w:spacing w:line="240" w:lineRule="auto"/>
      </w:pPr>
      <w:r>
        <w:br w:type="page"/>
      </w:r>
    </w:p>
    <w:p w14:paraId="2FB55C6C" w14:textId="685470F3" w:rsidR="00A16801" w:rsidDel="00583A3A" w:rsidRDefault="00A16801" w:rsidP="00173C04">
      <w:pPr>
        <w:rPr>
          <w:del w:id="47" w:author="Kirstyn Leuner" w:date="2024-09-26T10:25:00Z" w16du:dateUtc="2024-09-26T17:25:00Z"/>
        </w:rPr>
      </w:pPr>
      <w:r w:rsidRPr="00A16801">
        <w:lastRenderedPageBreak/>
        <w:t>Fig</w:t>
      </w:r>
      <w:ins w:id="48" w:author="Burkett, Andrew H." w:date="2024-08-07T18:21:00Z">
        <w:r w:rsidR="00D7620F">
          <w:t>ure</w:t>
        </w:r>
      </w:ins>
      <w:del w:id="49" w:author="Burkett, Andrew H." w:date="2024-08-07T18:21:00Z">
        <w:r w:rsidRPr="00A16801" w:rsidDel="00D7620F">
          <w:delText>.</w:delText>
        </w:r>
      </w:del>
      <w:r w:rsidRPr="00A16801">
        <w:t xml:space="preserve"> 3</w:t>
      </w:r>
      <w:ins w:id="50" w:author="Kirstyn Leuner" w:date="2024-09-26T10:25:00Z" w16du:dateUtc="2024-09-26T17:25:00Z">
        <w:r w:rsidR="00583A3A">
          <w:t>:</w:t>
        </w:r>
      </w:ins>
      <w:ins w:id="51" w:author="Burkett, Andrew H." w:date="2024-08-07T18:21:00Z">
        <w:del w:id="52" w:author="Kirstyn Leuner" w:date="2024-09-26T10:25:00Z" w16du:dateUtc="2024-09-26T17:25:00Z">
          <w:r w:rsidR="00D7620F" w:rsidDel="00583A3A">
            <w:delText>.</w:delText>
          </w:r>
        </w:del>
      </w:ins>
      <w:ins w:id="53" w:author="Kirstyn Leuner" w:date="2024-09-26T10:25:00Z" w16du:dateUtc="2024-09-26T17:25:00Z">
        <w:r w:rsidR="00583A3A">
          <w:t xml:space="preserve"> </w:t>
        </w:r>
      </w:ins>
    </w:p>
    <w:p w14:paraId="45C3FC54" w14:textId="0DB85219" w:rsidR="00A16801" w:rsidRDefault="00A16801" w:rsidP="00173C04">
      <w:r w:rsidRPr="004476CC">
        <w:t>Peabody</w:t>
      </w:r>
      <w:ins w:id="54" w:author="Burkett, Andrew H." w:date="2024-08-07T18:21:00Z">
        <w:r w:rsidR="00D7620F">
          <w:t>, Massachusetts</w:t>
        </w:r>
      </w:ins>
      <w:r w:rsidRPr="004476CC">
        <w:t xml:space="preserve"> police officer James Festa talking with protesters at Dianna </w:t>
      </w:r>
      <w:proofErr w:type="spellStart"/>
      <w:r w:rsidRPr="004476CC">
        <w:t>Ploss’s</w:t>
      </w:r>
      <w:proofErr w:type="spellEnd"/>
      <w:r w:rsidRPr="004476CC">
        <w:t xml:space="preserve"> rally. Photo by Jaime Campos of </w:t>
      </w:r>
      <w:r w:rsidRPr="004476CC">
        <w:rPr>
          <w:i/>
        </w:rPr>
        <w:t>The Salem News</w:t>
      </w:r>
      <w:r w:rsidRPr="00D7620F">
        <w:rPr>
          <w:iCs/>
          <w:rPrChange w:id="55" w:author="Burkett, Andrew H." w:date="2024-08-07T18:21:00Z">
            <w:rPr>
              <w:i/>
            </w:rPr>
          </w:rPrChange>
        </w:rPr>
        <w:t>,</w:t>
      </w:r>
      <w:r w:rsidRPr="004476CC">
        <w:t xml:space="preserve"> July 14, 2020, </w:t>
      </w:r>
      <w:commentRangeStart w:id="56"/>
      <w:r>
        <w:fldChar w:fldCharType="begin"/>
      </w:r>
      <w:r>
        <w:instrText>HYPERLINK "https://photos.salemnews.com/The-Salem-News-Newspaper-/July-2020/i-v5GF5zR" \t "_blank"</w:instrText>
      </w:r>
      <w:r>
        <w:fldChar w:fldCharType="separate"/>
      </w:r>
      <w:r w:rsidRPr="004476CC">
        <w:rPr>
          <w:rStyle w:val="Hyperlink"/>
        </w:rPr>
        <w:t>https://photos.salemnews.com/The-Salem-News-Newspaper-/July-2020/i-v5GF5zR</w:t>
      </w:r>
      <w:r>
        <w:rPr>
          <w:rStyle w:val="Hyperlink"/>
        </w:rPr>
        <w:fldChar w:fldCharType="end"/>
      </w:r>
      <w:commentRangeEnd w:id="56"/>
      <w:r w:rsidR="00D7620F">
        <w:rPr>
          <w:rStyle w:val="CommentReference"/>
        </w:rPr>
        <w:commentReference w:id="56"/>
      </w:r>
      <w:r w:rsidRPr="004476CC">
        <w:t>.</w:t>
      </w:r>
    </w:p>
    <w:p w14:paraId="121D3675" w14:textId="0EFFBC01" w:rsidR="00A16801" w:rsidRDefault="00A16801" w:rsidP="00173C04">
      <w:r>
        <w:rPr>
          <w:rFonts w:eastAsia="Times New Roman" w:cs="Times New Roman"/>
          <w:noProof/>
        </w:rPr>
        <w:drawing>
          <wp:inline distT="114300" distB="114300" distL="114300" distR="114300" wp14:anchorId="03DC3BDF" wp14:editId="32F194C2">
            <wp:extent cx="2838450" cy="20320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838450" cy="2032000"/>
                    </a:xfrm>
                    <a:prstGeom prst="rect">
                      <a:avLst/>
                    </a:prstGeom>
                    <a:ln/>
                  </pic:spPr>
                </pic:pic>
              </a:graphicData>
            </a:graphic>
          </wp:inline>
        </w:drawing>
      </w:r>
    </w:p>
    <w:p w14:paraId="4CC7A696" w14:textId="77777777" w:rsidR="00A8721F" w:rsidRDefault="00A8721F" w:rsidP="00173C04"/>
    <w:p w14:paraId="17EEDE8D" w14:textId="0CDC4F45" w:rsidR="00A8721F" w:rsidRDefault="00A8721F" w:rsidP="00A8721F">
      <w:del w:id="57" w:author="Kirstyn Leuner" w:date="2024-09-26T10:26:00Z" w16du:dateUtc="2024-09-26T17:26:00Z">
        <w:r w:rsidRPr="001D6EBE" w:rsidDel="00583A3A">
          <w:rPr>
            <w:highlight w:val="yellow"/>
          </w:rPr>
          <w:delText>&lt;</w:delText>
        </w:r>
      </w:del>
      <w:r w:rsidRPr="001D6EBE">
        <w:rPr>
          <w:highlight w:val="yellow"/>
        </w:rPr>
        <w:t>Fig</w:t>
      </w:r>
      <w:ins w:id="58" w:author="Burkett, Andrew H." w:date="2024-08-07T18:21:00Z">
        <w:r w:rsidR="00D7620F">
          <w:rPr>
            <w:highlight w:val="yellow"/>
          </w:rPr>
          <w:t>ure</w:t>
        </w:r>
      </w:ins>
      <w:del w:id="59" w:author="Burkett, Andrew H." w:date="2024-08-07T18:21:00Z">
        <w:r w:rsidRPr="001D6EBE" w:rsidDel="00D7620F">
          <w:rPr>
            <w:highlight w:val="yellow"/>
          </w:rPr>
          <w:delText>.</w:delText>
        </w:r>
      </w:del>
      <w:r w:rsidRPr="001D6EBE">
        <w:rPr>
          <w:highlight w:val="yellow"/>
        </w:rPr>
        <w:t xml:space="preserve"> 4</w:t>
      </w:r>
      <w:del w:id="60" w:author="Burkett, Andrew H." w:date="2024-08-07T18:22:00Z">
        <w:r w:rsidRPr="001D6EBE" w:rsidDel="00D7620F">
          <w:rPr>
            <w:highlight w:val="yellow"/>
          </w:rPr>
          <w:delText xml:space="preserve"> he</w:delText>
        </w:r>
      </w:del>
      <w:del w:id="61" w:author="Burkett, Andrew H." w:date="2024-08-07T18:21:00Z">
        <w:r w:rsidRPr="001D6EBE" w:rsidDel="00D7620F">
          <w:rPr>
            <w:highlight w:val="yellow"/>
          </w:rPr>
          <w:delText>re</w:delText>
        </w:r>
      </w:del>
      <w:del w:id="62" w:author="Kirstyn Leuner" w:date="2024-09-26T10:26:00Z" w16du:dateUtc="2024-09-26T17:26:00Z">
        <w:r w:rsidRPr="001D6EBE" w:rsidDel="00583A3A">
          <w:rPr>
            <w:highlight w:val="yellow"/>
          </w:rPr>
          <w:delText>. Caption</w:delText>
        </w:r>
      </w:del>
      <w:r w:rsidRPr="001D6EBE">
        <w:rPr>
          <w:highlight w:val="yellow"/>
        </w:rPr>
        <w:t>:</w:t>
      </w:r>
      <w:r w:rsidRPr="004476CC">
        <w:t xml:space="preserve"> The author’s presentation at the Undergraduate Research Conference, U</w:t>
      </w:r>
      <w:ins w:id="63" w:author="Burkett, Andrew H." w:date="2024-08-07T18:22:00Z">
        <w:r w:rsidR="00D7620F">
          <w:t xml:space="preserve">niversity of </w:t>
        </w:r>
      </w:ins>
      <w:r w:rsidRPr="004476CC">
        <w:t>Mass</w:t>
      </w:r>
      <w:ins w:id="64" w:author="Burkett, Andrew H." w:date="2024-08-07T18:22:00Z">
        <w:r w:rsidR="00D7620F">
          <w:t>achusetts</w:t>
        </w:r>
      </w:ins>
      <w:r w:rsidRPr="004476CC">
        <w:t xml:space="preserve"> Amherst, April </w:t>
      </w:r>
      <w:commentRangeStart w:id="65"/>
      <w:r w:rsidRPr="004476CC">
        <w:t>2018</w:t>
      </w:r>
      <w:commentRangeEnd w:id="65"/>
      <w:r w:rsidR="00D7620F">
        <w:rPr>
          <w:rStyle w:val="CommentReference"/>
        </w:rPr>
        <w:commentReference w:id="65"/>
      </w:r>
      <w:r w:rsidRPr="004476CC">
        <w:t xml:space="preserve">. </w:t>
      </w:r>
      <w:del w:id="66" w:author="Kirstyn Leuner" w:date="2024-09-26T10:26:00Z" w16du:dateUtc="2024-09-26T17:26:00Z">
        <w:r w:rsidRPr="004476CC" w:rsidDel="00583A3A">
          <w:delText>&gt;</w:delText>
        </w:r>
      </w:del>
    </w:p>
    <w:p w14:paraId="696E62D2" w14:textId="4AD2054E" w:rsidR="00A8721F" w:rsidRPr="004476CC" w:rsidRDefault="00A8721F" w:rsidP="00A8721F">
      <w:r>
        <w:rPr>
          <w:rFonts w:eastAsia="Times New Roman" w:cs="Times New Roman"/>
          <w:noProof/>
        </w:rPr>
        <w:drawing>
          <wp:inline distT="114300" distB="114300" distL="114300" distR="114300" wp14:anchorId="76225434" wp14:editId="5CDA50A8">
            <wp:extent cx="5810250" cy="3263900"/>
            <wp:effectExtent l="0" t="0" r="0" b="0"/>
            <wp:docPr id="1328414736" name="image2.png" descr="A poster with 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1328414736" name="image2.png" descr="A poster with a map of the world&#10;&#10;Description automatically generated"/>
                    <pic:cNvPicPr preferRelativeResize="0"/>
                  </pic:nvPicPr>
                  <pic:blipFill>
                    <a:blip r:embed="rId18"/>
                    <a:srcRect/>
                    <a:stretch>
                      <a:fillRect/>
                    </a:stretch>
                  </pic:blipFill>
                  <pic:spPr>
                    <a:xfrm>
                      <a:off x="0" y="0"/>
                      <a:ext cx="5810250" cy="3263900"/>
                    </a:xfrm>
                    <a:prstGeom prst="rect">
                      <a:avLst/>
                    </a:prstGeom>
                    <a:ln/>
                  </pic:spPr>
                </pic:pic>
              </a:graphicData>
            </a:graphic>
          </wp:inline>
        </w:drawing>
      </w:r>
    </w:p>
    <w:p w14:paraId="77EC768B" w14:textId="77777777" w:rsidR="00A8721F" w:rsidRDefault="00A8721F" w:rsidP="00173C04"/>
    <w:p w14:paraId="3ED34FAD" w14:textId="77777777" w:rsidR="00A8721F" w:rsidRDefault="00A8721F" w:rsidP="00173C04"/>
    <w:p w14:paraId="020DAD65" w14:textId="77777777" w:rsidR="00A8721F" w:rsidRDefault="00A8721F" w:rsidP="00173C04"/>
    <w:p w14:paraId="000CFCC7" w14:textId="1E86CD01" w:rsidR="00A8721F" w:rsidRPr="004476CC" w:rsidRDefault="00A8721F" w:rsidP="00A8721F">
      <w:del w:id="67" w:author="Kirstyn Leuner" w:date="2024-09-26T10:26:00Z" w16du:dateUtc="2024-09-26T17:26:00Z">
        <w:r w:rsidRPr="001D6EBE" w:rsidDel="00583A3A">
          <w:rPr>
            <w:highlight w:val="yellow"/>
          </w:rPr>
          <w:delText>&lt;</w:delText>
        </w:r>
      </w:del>
      <w:r w:rsidRPr="001D6EBE">
        <w:rPr>
          <w:highlight w:val="yellow"/>
        </w:rPr>
        <w:t>Fig</w:t>
      </w:r>
      <w:ins w:id="68" w:author="Burkett, Andrew H." w:date="2024-08-07T18:22:00Z">
        <w:r w:rsidR="00D7620F">
          <w:rPr>
            <w:highlight w:val="yellow"/>
          </w:rPr>
          <w:t>ure</w:t>
        </w:r>
      </w:ins>
      <w:del w:id="69" w:author="Burkett, Andrew H." w:date="2024-08-07T18:22:00Z">
        <w:r w:rsidRPr="001D6EBE" w:rsidDel="00D7620F">
          <w:rPr>
            <w:highlight w:val="yellow"/>
          </w:rPr>
          <w:delText>.</w:delText>
        </w:r>
      </w:del>
      <w:r w:rsidRPr="001D6EBE">
        <w:rPr>
          <w:highlight w:val="yellow"/>
        </w:rPr>
        <w:t xml:space="preserve"> 5</w:t>
      </w:r>
      <w:ins w:id="70" w:author="Burkett, Andrew H." w:date="2024-08-07T18:22:00Z">
        <w:del w:id="71" w:author="Kirstyn Leuner" w:date="2024-09-26T10:26:00Z" w16du:dateUtc="2024-09-26T17:26:00Z">
          <w:r w:rsidR="00D7620F" w:rsidDel="00583A3A">
            <w:rPr>
              <w:highlight w:val="yellow"/>
            </w:rPr>
            <w:delText>.</w:delText>
          </w:r>
        </w:del>
      </w:ins>
      <w:del w:id="72" w:author="Burkett, Andrew H." w:date="2024-08-07T18:23:00Z">
        <w:r w:rsidRPr="001D6EBE" w:rsidDel="00D7620F">
          <w:rPr>
            <w:highlight w:val="yellow"/>
          </w:rPr>
          <w:delText xml:space="preserve"> here.</w:delText>
        </w:r>
      </w:del>
      <w:del w:id="73" w:author="Kirstyn Leuner" w:date="2024-09-26T10:26:00Z" w16du:dateUtc="2024-09-26T17:26:00Z">
        <w:r w:rsidRPr="001D6EBE" w:rsidDel="00583A3A">
          <w:rPr>
            <w:highlight w:val="yellow"/>
          </w:rPr>
          <w:delText xml:space="preserve"> Caption</w:delText>
        </w:r>
      </w:del>
      <w:r w:rsidRPr="001D6EBE">
        <w:rPr>
          <w:highlight w:val="yellow"/>
        </w:rPr>
        <w:t>:</w:t>
      </w:r>
      <w:r w:rsidRPr="004476CC">
        <w:t xml:space="preserve"> The school’s hoody </w:t>
      </w:r>
      <w:commentRangeStart w:id="74"/>
      <w:r w:rsidRPr="004476CC">
        <w:t>cart</w:t>
      </w:r>
      <w:commentRangeEnd w:id="74"/>
      <w:r w:rsidR="00D7620F">
        <w:rPr>
          <w:rStyle w:val="CommentReference"/>
        </w:rPr>
        <w:commentReference w:id="74"/>
      </w:r>
      <w:del w:id="75" w:author="Kirstyn Leuner" w:date="2024-09-26T10:26:00Z" w16du:dateUtc="2024-09-26T17:26:00Z">
        <w:r w:rsidRPr="004476CC" w:rsidDel="00583A3A">
          <w:delText>&gt;</w:delText>
        </w:r>
      </w:del>
    </w:p>
    <w:p w14:paraId="5EA63394" w14:textId="77777777" w:rsidR="00A8721F" w:rsidRDefault="00A8721F" w:rsidP="00173C04"/>
    <w:p w14:paraId="3D4EED35" w14:textId="29159B58" w:rsidR="00A8721F" w:rsidRPr="00C50531" w:rsidRDefault="00A8721F" w:rsidP="00173C04">
      <w:r>
        <w:rPr>
          <w:rFonts w:eastAsia="Times New Roman" w:cs="Times New Roman"/>
          <w:b/>
          <w:noProof/>
        </w:rPr>
        <w:drawing>
          <wp:inline distT="114300" distB="114300" distL="114300" distR="114300" wp14:anchorId="3CF54BFF" wp14:editId="1A41FBC7">
            <wp:extent cx="3324225" cy="3095625"/>
            <wp:effectExtent l="12700" t="12700" r="12700" b="12700"/>
            <wp:docPr id="882201149" name="image1.png" descr="A shopping cart full of clothes and a basketball&#10;&#10;Description automatically generated"/>
            <wp:cNvGraphicFramePr/>
            <a:graphic xmlns:a="http://schemas.openxmlformats.org/drawingml/2006/main">
              <a:graphicData uri="http://schemas.openxmlformats.org/drawingml/2006/picture">
                <pic:pic xmlns:pic="http://schemas.openxmlformats.org/drawingml/2006/picture">
                  <pic:nvPicPr>
                    <pic:cNvPr id="882201149" name="image1.png" descr="A shopping cart full of clothes and a basketball&#10;&#10;Description automatically generated"/>
                    <pic:cNvPicPr preferRelativeResize="0"/>
                  </pic:nvPicPr>
                  <pic:blipFill>
                    <a:blip r:embed="rId19"/>
                    <a:srcRect/>
                    <a:stretch>
                      <a:fillRect/>
                    </a:stretch>
                  </pic:blipFill>
                  <pic:spPr>
                    <a:xfrm>
                      <a:off x="0" y="0"/>
                      <a:ext cx="3324225" cy="3095625"/>
                    </a:xfrm>
                    <a:prstGeom prst="rect">
                      <a:avLst/>
                    </a:prstGeom>
                    <a:ln w="12700">
                      <a:solidFill>
                        <a:srgbClr val="000000"/>
                      </a:solidFill>
                      <a:prstDash val="solid"/>
                    </a:ln>
                  </pic:spPr>
                </pic:pic>
              </a:graphicData>
            </a:graphic>
          </wp:inline>
        </w:drawing>
      </w:r>
      <w:r>
        <w:fldChar w:fldCharType="begin"/>
      </w:r>
      <w:r>
        <w:instrText xml:space="preserve"> INCLUDEPICTURE "cid:B87D11C4-A501-4081-8F22-D401B116C40F" \* MERGEFORMATINET </w:instrText>
      </w:r>
      <w:r>
        <w:fldChar w:fldCharType="separate"/>
      </w:r>
      <w:r>
        <w:fldChar w:fldCharType="end"/>
      </w:r>
    </w:p>
    <w:sectPr w:rsidR="00A8721F" w:rsidRPr="00C50531" w:rsidSect="00940004">
      <w:footerReference w:type="even" r:id="rId20"/>
      <w:footerReference w:type="default" r:id="rId21"/>
      <w:endnotePr>
        <w:numFmt w:val="decimal"/>
      </w:end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Burkett, Andrew H." w:date="2024-08-07T18:16:00Z" w:initials="AB">
    <w:p w14:paraId="1F850FDC" w14:textId="77777777" w:rsidR="00D7620F" w:rsidRDefault="00D7620F" w:rsidP="00D7620F">
      <w:r>
        <w:rPr>
          <w:rStyle w:val="CommentReference"/>
        </w:rPr>
        <w:annotationRef/>
      </w:r>
      <w:r>
        <w:rPr>
          <w:color w:val="000000"/>
          <w:sz w:val="20"/>
          <w:szCs w:val="20"/>
        </w:rPr>
        <w:t>RC Senior Editors:  Please work directly with the volume editors and with Ortiz to verify if this image has been granted reproduction rights.  Also, we wonder if this image is the right pixelation.  We will leave it to you all to decide…</w:t>
      </w:r>
    </w:p>
  </w:comment>
  <w:comment w:id="12" w:author="Burkett, Andrew H." w:date="2024-08-07T18:17:00Z" w:initials="AB">
    <w:p w14:paraId="5BD76820" w14:textId="77777777" w:rsidR="00D7620F" w:rsidRDefault="00D7620F" w:rsidP="00D7620F">
      <w:r>
        <w:rPr>
          <w:rStyle w:val="CommentReference"/>
        </w:rPr>
        <w:annotationRef/>
      </w:r>
      <w:r>
        <w:rPr>
          <w:color w:val="000000"/>
          <w:sz w:val="20"/>
          <w:szCs w:val="20"/>
        </w:rPr>
        <w:t>RC Senior Editors:  Please work directly with the volume editors and with Ortiz to verify if this image has been granted reproduction rights.  Also, we wonder if this image is the right pixelation.  We will leave it to you all to decide…</w:t>
      </w:r>
    </w:p>
  </w:comment>
  <w:comment w:id="21" w:author="Burkett, Andrew H." w:date="2024-08-07T18:18:00Z" w:initials="AB">
    <w:p w14:paraId="73D9F1E9" w14:textId="77777777" w:rsidR="00D7620F" w:rsidRDefault="00D7620F" w:rsidP="00D7620F">
      <w:r>
        <w:rPr>
          <w:rStyle w:val="CommentReference"/>
        </w:rPr>
        <w:annotationRef/>
      </w:r>
      <w:r>
        <w:rPr>
          <w:color w:val="000000"/>
          <w:sz w:val="20"/>
          <w:szCs w:val="20"/>
        </w:rPr>
        <w:t>RC Senior Editors:  Please work directly with the volume editors and with Botkin to verify if this image has been granted reproduction rights.  Also, we wonder if this image is the right pixelation.  We will leave it to you all to decide…</w:t>
      </w:r>
    </w:p>
  </w:comment>
  <w:comment w:id="27" w:author="Burkett, Andrew H." w:date="2024-08-07T18:19:00Z" w:initials="AB">
    <w:p w14:paraId="202B65CE" w14:textId="77777777" w:rsidR="00D7620F" w:rsidRDefault="00D7620F" w:rsidP="00D7620F">
      <w:r>
        <w:rPr>
          <w:rStyle w:val="CommentReference"/>
        </w:rPr>
        <w:annotationRef/>
      </w:r>
      <w:r>
        <w:rPr>
          <w:color w:val="000000"/>
          <w:sz w:val="20"/>
          <w:szCs w:val="20"/>
        </w:rPr>
        <w:t>RC Senior Editors:  Please work directly with the volume editors and with Botkin to verify if this image has been granted reproduction rights.  Also, we wonder if this image is the right pixelation.  We will leave it to you all to decide…</w:t>
      </w:r>
    </w:p>
  </w:comment>
  <w:comment w:id="36" w:author="Burkett, Andrew H." w:date="2024-08-07T18:19:00Z" w:initials="AB">
    <w:p w14:paraId="18701851" w14:textId="77777777" w:rsidR="00D7620F" w:rsidRDefault="00D7620F" w:rsidP="00D7620F">
      <w:r>
        <w:rPr>
          <w:rStyle w:val="CommentReference"/>
        </w:rPr>
        <w:annotationRef/>
      </w:r>
      <w:r>
        <w:rPr>
          <w:color w:val="000000"/>
          <w:sz w:val="20"/>
          <w:szCs w:val="20"/>
        </w:rPr>
        <w:t>RC Senior Editors:  Please work directly with the volume editors and with Blaisdell to verify if this image has been granted reproduction rights.  Also, we wonder if this image is the right pixelation.  We will leave it to you all to decide…</w:t>
      </w:r>
    </w:p>
  </w:comment>
  <w:comment w:id="46" w:author="Burkett, Andrew H." w:date="2024-08-07T18:21:00Z" w:initials="AB">
    <w:p w14:paraId="65769861" w14:textId="77777777" w:rsidR="00D7620F" w:rsidRDefault="00D7620F" w:rsidP="00D7620F">
      <w:r>
        <w:rPr>
          <w:rStyle w:val="CommentReference"/>
        </w:rPr>
        <w:annotationRef/>
      </w:r>
      <w:r>
        <w:rPr>
          <w:color w:val="000000"/>
          <w:sz w:val="20"/>
          <w:szCs w:val="20"/>
        </w:rPr>
        <w:t>RC Senior Editors:  Please work directly with the volume editors and with Blaisdell to verify if this image has been granted reproduction rights.  Also, we wonder if this image is the right pixelation.  We will leave it to you all to decide…</w:t>
      </w:r>
    </w:p>
  </w:comment>
  <w:comment w:id="56" w:author="Burkett, Andrew H." w:date="2024-08-07T18:21:00Z" w:initials="AB">
    <w:p w14:paraId="28D6ABCB" w14:textId="77777777" w:rsidR="00D7620F" w:rsidRDefault="00D7620F" w:rsidP="00D7620F">
      <w:r>
        <w:rPr>
          <w:rStyle w:val="CommentReference"/>
        </w:rPr>
        <w:annotationRef/>
      </w:r>
      <w:r>
        <w:rPr>
          <w:color w:val="000000"/>
          <w:sz w:val="20"/>
          <w:szCs w:val="20"/>
        </w:rPr>
        <w:t>RC Senior Editors:  Please work directly with the volume editors and with Blaisdell to verify if this image has been granted reproduction rights.  Also, we wonder if this image is the right pixelation.  We will leave it to you all to decide…</w:t>
      </w:r>
    </w:p>
  </w:comment>
  <w:comment w:id="65" w:author="Burkett, Andrew H." w:date="2024-08-07T18:22:00Z" w:initials="AB">
    <w:p w14:paraId="32164BF5" w14:textId="77777777" w:rsidR="00D7620F" w:rsidRDefault="00D7620F" w:rsidP="00D7620F">
      <w:r>
        <w:rPr>
          <w:rStyle w:val="CommentReference"/>
        </w:rPr>
        <w:annotationRef/>
      </w:r>
      <w:r>
        <w:rPr>
          <w:color w:val="000000"/>
          <w:sz w:val="20"/>
          <w:szCs w:val="20"/>
        </w:rPr>
        <w:t>RC Senior Editors:  Please work directly with the volume editors and with Blaisdell to verify if this image has been granted reproduction rights.  Also, we wonder if this image is the right pixelation.  We will leave it to you all to decide…</w:t>
      </w:r>
    </w:p>
  </w:comment>
  <w:comment w:id="74" w:author="Burkett, Andrew H." w:date="2024-08-07T18:23:00Z" w:initials="AB">
    <w:p w14:paraId="094009B8" w14:textId="77777777" w:rsidR="00D7620F" w:rsidRDefault="00D7620F" w:rsidP="00D7620F">
      <w:r>
        <w:rPr>
          <w:rStyle w:val="CommentReference"/>
        </w:rPr>
        <w:annotationRef/>
      </w:r>
      <w:r>
        <w:rPr>
          <w:color w:val="000000"/>
          <w:sz w:val="20"/>
          <w:szCs w:val="20"/>
        </w:rPr>
        <w:t>RC Senior Editors:  Please work directly with the volume editors and with Blaisdell to verify if this image has been granted reproduction rights.  Also, we wonder if this image is the right pixelation.  We will leave it to you all to decide…</w:t>
      </w:r>
    </w:p>
    <w:p w14:paraId="78C1944F" w14:textId="77777777" w:rsidR="00D7620F" w:rsidRDefault="00D7620F" w:rsidP="00D7620F"/>
    <w:p w14:paraId="733C4DE2" w14:textId="77777777" w:rsidR="00D7620F" w:rsidRDefault="00D7620F" w:rsidP="00D7620F">
      <w:r>
        <w:rPr>
          <w:color w:val="000000"/>
          <w:sz w:val="20"/>
          <w:szCs w:val="20"/>
        </w:rPr>
        <w:t xml:space="preserve">Also note the very poor image quality of this blurred photograph.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F850FDC" w15:done="0"/>
  <w15:commentEx w15:paraId="5BD76820" w15:done="0"/>
  <w15:commentEx w15:paraId="73D9F1E9" w15:done="0"/>
  <w15:commentEx w15:paraId="202B65CE" w15:done="0"/>
  <w15:commentEx w15:paraId="18701851" w15:done="0"/>
  <w15:commentEx w15:paraId="65769861" w15:done="0"/>
  <w15:commentEx w15:paraId="28D6ABCB" w15:done="0"/>
  <w15:commentEx w15:paraId="32164BF5" w15:done="0"/>
  <w15:commentEx w15:paraId="733C4DE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5518EB7" w16cex:dateUtc="2024-08-07T22:16:00Z"/>
  <w16cex:commentExtensible w16cex:durableId="583C55CE" w16cex:dateUtc="2024-08-07T22:17:00Z"/>
  <w16cex:commentExtensible w16cex:durableId="46CED1E1" w16cex:dateUtc="2024-08-07T22:18:00Z"/>
  <w16cex:commentExtensible w16cex:durableId="265ADAE5" w16cex:dateUtc="2024-08-07T22:19:00Z"/>
  <w16cex:commentExtensible w16cex:durableId="6BDFCDCE" w16cex:dateUtc="2024-08-07T22:19:00Z"/>
  <w16cex:commentExtensible w16cex:durableId="1D7DDBA8" w16cex:dateUtc="2024-08-07T22:21:00Z"/>
  <w16cex:commentExtensible w16cex:durableId="39171891" w16cex:dateUtc="2024-08-07T22:21:00Z"/>
  <w16cex:commentExtensible w16cex:durableId="3144CF95" w16cex:dateUtc="2024-08-07T22:22:00Z"/>
  <w16cex:commentExtensible w16cex:durableId="4200DF94" w16cex:dateUtc="2024-08-07T22: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F850FDC" w16cid:durableId="05518EB7"/>
  <w16cid:commentId w16cid:paraId="5BD76820" w16cid:durableId="583C55CE"/>
  <w16cid:commentId w16cid:paraId="73D9F1E9" w16cid:durableId="46CED1E1"/>
  <w16cid:commentId w16cid:paraId="202B65CE" w16cid:durableId="265ADAE5"/>
  <w16cid:commentId w16cid:paraId="18701851" w16cid:durableId="6BDFCDCE"/>
  <w16cid:commentId w16cid:paraId="65769861" w16cid:durableId="1D7DDBA8"/>
  <w16cid:commentId w16cid:paraId="28D6ABCB" w16cid:durableId="39171891"/>
  <w16cid:commentId w16cid:paraId="32164BF5" w16cid:durableId="3144CF95"/>
  <w16cid:commentId w16cid:paraId="733C4DE2" w16cid:durableId="4200DF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8842AB" w14:textId="77777777" w:rsidR="0014604B" w:rsidRDefault="0014604B" w:rsidP="00AA0224">
      <w:r>
        <w:separator/>
      </w:r>
    </w:p>
    <w:p w14:paraId="607266FF" w14:textId="77777777" w:rsidR="0014604B" w:rsidRDefault="0014604B"/>
  </w:endnote>
  <w:endnote w:type="continuationSeparator" w:id="0">
    <w:p w14:paraId="5C42A7F0" w14:textId="77777777" w:rsidR="0014604B" w:rsidRDefault="0014604B" w:rsidP="00AA0224">
      <w:r>
        <w:continuationSeparator/>
      </w:r>
    </w:p>
    <w:p w14:paraId="04317C55" w14:textId="77777777" w:rsidR="0014604B" w:rsidRDefault="001460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altName w:val="Times New Roman"/>
    <w:panose1 w:val="0000050000000002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466F52" w14:textId="77777777" w:rsidR="00D70324" w:rsidRDefault="00D70324" w:rsidP="00AA0224">
    <w:pP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2190E4C" w14:textId="77777777" w:rsidR="00D70324" w:rsidRDefault="00D70324"/>
  <w:p w14:paraId="5C77D3AC" w14:textId="77777777" w:rsidR="00AE2685" w:rsidRDefault="00AE268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B2AA2B" w14:textId="77777777" w:rsidR="00D70324" w:rsidRPr="00A4066D" w:rsidRDefault="00D70324" w:rsidP="00AA0224">
    <w:pPr>
      <w:framePr w:wrap="around" w:vAnchor="text" w:hAnchor="margin" w:xAlign="center" w:y="1"/>
      <w:rPr>
        <w:rStyle w:val="PageNumber"/>
        <w:rFonts w:ascii="Garamond" w:hAnsi="Garamond"/>
      </w:rPr>
    </w:pPr>
    <w:r w:rsidRPr="00A4066D">
      <w:rPr>
        <w:rStyle w:val="PageNumber"/>
        <w:rFonts w:ascii="Garamond" w:hAnsi="Garamond"/>
      </w:rPr>
      <w:fldChar w:fldCharType="begin"/>
    </w:r>
    <w:r w:rsidRPr="00A4066D">
      <w:rPr>
        <w:rStyle w:val="PageNumber"/>
        <w:rFonts w:ascii="Garamond" w:hAnsi="Garamond"/>
      </w:rPr>
      <w:instrText xml:space="preserve">PAGE  </w:instrText>
    </w:r>
    <w:r w:rsidRPr="00A4066D">
      <w:rPr>
        <w:rStyle w:val="PageNumber"/>
        <w:rFonts w:ascii="Garamond" w:hAnsi="Garamond"/>
      </w:rPr>
      <w:fldChar w:fldCharType="separate"/>
    </w:r>
    <w:r w:rsidR="00B70FB5">
      <w:rPr>
        <w:rStyle w:val="PageNumber"/>
        <w:rFonts w:ascii="Garamond" w:hAnsi="Garamond"/>
        <w:noProof/>
      </w:rPr>
      <w:t>6</w:t>
    </w:r>
    <w:r w:rsidRPr="00A4066D">
      <w:rPr>
        <w:rStyle w:val="PageNumber"/>
        <w:rFonts w:ascii="Garamond" w:hAnsi="Garamond"/>
      </w:rPr>
      <w:fldChar w:fldCharType="end"/>
    </w:r>
  </w:p>
  <w:p w14:paraId="2EC9B85E" w14:textId="77777777" w:rsidR="00D70324" w:rsidRDefault="00D70324"/>
  <w:p w14:paraId="6F9BDBFA" w14:textId="77777777" w:rsidR="00AE2685" w:rsidRDefault="00AE26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8D2FC" w14:textId="77777777" w:rsidR="0014604B" w:rsidRDefault="0014604B" w:rsidP="00AA0224">
      <w:r>
        <w:separator/>
      </w:r>
    </w:p>
    <w:p w14:paraId="0232F2DB" w14:textId="77777777" w:rsidR="0014604B" w:rsidRDefault="0014604B"/>
  </w:footnote>
  <w:footnote w:type="continuationSeparator" w:id="0">
    <w:p w14:paraId="1E9299E1" w14:textId="77777777" w:rsidR="0014604B" w:rsidRDefault="0014604B" w:rsidP="00AA0224">
      <w:r>
        <w:continuationSeparator/>
      </w:r>
    </w:p>
    <w:p w14:paraId="79261EA2" w14:textId="77777777" w:rsidR="0014604B" w:rsidRDefault="0014604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1F4D74"/>
    <w:multiLevelType w:val="hybridMultilevel"/>
    <w:tmpl w:val="35E049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74292026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irstyn Leuner">
    <w15:presenceInfo w15:providerId="AD" w15:userId="S::KLeuner@scu.edu::23fc1642-b570-463a-8c47-e1f507795d08"/>
  </w15:person>
  <w15:person w15:author="Burkett, Andrew H.">
    <w15:presenceInfo w15:providerId="AD" w15:userId="S::burketta@union.edu::ea31b76e-3401-429a-af0e-3938dfacfd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0"/>
  <w:proofState w:spelling="clean" w:grammar="clean"/>
  <w:trackRevisions/>
  <w:defaultTabStop w:val="720"/>
  <w:characterSpacingControl w:val="doNotCompres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390"/>
    <w:rsid w:val="00006384"/>
    <w:rsid w:val="000101B6"/>
    <w:rsid w:val="00011272"/>
    <w:rsid w:val="0001401D"/>
    <w:rsid w:val="0003502E"/>
    <w:rsid w:val="00035EED"/>
    <w:rsid w:val="00046A02"/>
    <w:rsid w:val="00055FC7"/>
    <w:rsid w:val="00056B3F"/>
    <w:rsid w:val="000723B1"/>
    <w:rsid w:val="00072457"/>
    <w:rsid w:val="000742AC"/>
    <w:rsid w:val="00075D8E"/>
    <w:rsid w:val="0009301E"/>
    <w:rsid w:val="000A11AF"/>
    <w:rsid w:val="000B1390"/>
    <w:rsid w:val="000B1955"/>
    <w:rsid w:val="000B4E6D"/>
    <w:rsid w:val="000C1EE2"/>
    <w:rsid w:val="000D0CDE"/>
    <w:rsid w:val="000D18CB"/>
    <w:rsid w:val="000E33B0"/>
    <w:rsid w:val="000E5146"/>
    <w:rsid w:val="000E5C1B"/>
    <w:rsid w:val="000E7770"/>
    <w:rsid w:val="000F1B64"/>
    <w:rsid w:val="000F68CD"/>
    <w:rsid w:val="00100F29"/>
    <w:rsid w:val="00105414"/>
    <w:rsid w:val="00110F49"/>
    <w:rsid w:val="00110F8B"/>
    <w:rsid w:val="00127566"/>
    <w:rsid w:val="00131BF2"/>
    <w:rsid w:val="00133983"/>
    <w:rsid w:val="00136EC9"/>
    <w:rsid w:val="00140D79"/>
    <w:rsid w:val="0014604B"/>
    <w:rsid w:val="00163521"/>
    <w:rsid w:val="00163EB1"/>
    <w:rsid w:val="00173C04"/>
    <w:rsid w:val="001744D8"/>
    <w:rsid w:val="00183651"/>
    <w:rsid w:val="00187EA1"/>
    <w:rsid w:val="00192EAA"/>
    <w:rsid w:val="00197061"/>
    <w:rsid w:val="001A5010"/>
    <w:rsid w:val="001A6438"/>
    <w:rsid w:val="001B7521"/>
    <w:rsid w:val="001C022E"/>
    <w:rsid w:val="001C0EB3"/>
    <w:rsid w:val="001C77FA"/>
    <w:rsid w:val="001D3DB6"/>
    <w:rsid w:val="001E350C"/>
    <w:rsid w:val="001E3EB5"/>
    <w:rsid w:val="001F4586"/>
    <w:rsid w:val="0020062F"/>
    <w:rsid w:val="00205BE3"/>
    <w:rsid w:val="0021167D"/>
    <w:rsid w:val="00213887"/>
    <w:rsid w:val="00214964"/>
    <w:rsid w:val="00215F67"/>
    <w:rsid w:val="00217FF4"/>
    <w:rsid w:val="00240548"/>
    <w:rsid w:val="002660BE"/>
    <w:rsid w:val="0027210B"/>
    <w:rsid w:val="00275692"/>
    <w:rsid w:val="0027587E"/>
    <w:rsid w:val="00294E1A"/>
    <w:rsid w:val="002A0BC3"/>
    <w:rsid w:val="002A442A"/>
    <w:rsid w:val="002A75F5"/>
    <w:rsid w:val="002B0216"/>
    <w:rsid w:val="002B65CB"/>
    <w:rsid w:val="002C1ED2"/>
    <w:rsid w:val="002C2BC6"/>
    <w:rsid w:val="002D1375"/>
    <w:rsid w:val="002D64B6"/>
    <w:rsid w:val="002D7D55"/>
    <w:rsid w:val="002E6ECE"/>
    <w:rsid w:val="002F61E8"/>
    <w:rsid w:val="0030018D"/>
    <w:rsid w:val="00304582"/>
    <w:rsid w:val="00304B65"/>
    <w:rsid w:val="00312478"/>
    <w:rsid w:val="00314CB6"/>
    <w:rsid w:val="00320D0F"/>
    <w:rsid w:val="0032111E"/>
    <w:rsid w:val="00323501"/>
    <w:rsid w:val="00324480"/>
    <w:rsid w:val="00327DDD"/>
    <w:rsid w:val="00330029"/>
    <w:rsid w:val="00330607"/>
    <w:rsid w:val="0033524F"/>
    <w:rsid w:val="0034742D"/>
    <w:rsid w:val="00364C0C"/>
    <w:rsid w:val="0037034C"/>
    <w:rsid w:val="003730CA"/>
    <w:rsid w:val="00376CCD"/>
    <w:rsid w:val="0039077F"/>
    <w:rsid w:val="003A4B62"/>
    <w:rsid w:val="003A596A"/>
    <w:rsid w:val="003B3083"/>
    <w:rsid w:val="003B3F04"/>
    <w:rsid w:val="003C3D17"/>
    <w:rsid w:val="003C596C"/>
    <w:rsid w:val="003D403E"/>
    <w:rsid w:val="003D61B0"/>
    <w:rsid w:val="003E325E"/>
    <w:rsid w:val="003E4CD3"/>
    <w:rsid w:val="003E5861"/>
    <w:rsid w:val="003E6694"/>
    <w:rsid w:val="003F0BF7"/>
    <w:rsid w:val="003F212C"/>
    <w:rsid w:val="003F73AA"/>
    <w:rsid w:val="00414915"/>
    <w:rsid w:val="00415115"/>
    <w:rsid w:val="004438A8"/>
    <w:rsid w:val="00462F9D"/>
    <w:rsid w:val="004662DC"/>
    <w:rsid w:val="0047024F"/>
    <w:rsid w:val="0048088B"/>
    <w:rsid w:val="004917BA"/>
    <w:rsid w:val="0049621F"/>
    <w:rsid w:val="004962E1"/>
    <w:rsid w:val="004A0FAE"/>
    <w:rsid w:val="004B062E"/>
    <w:rsid w:val="004C35A6"/>
    <w:rsid w:val="004C639F"/>
    <w:rsid w:val="004C69EA"/>
    <w:rsid w:val="004C715C"/>
    <w:rsid w:val="004D5C09"/>
    <w:rsid w:val="004E3CA2"/>
    <w:rsid w:val="004E5730"/>
    <w:rsid w:val="004E6C68"/>
    <w:rsid w:val="004E7C02"/>
    <w:rsid w:val="004E7C57"/>
    <w:rsid w:val="004F3096"/>
    <w:rsid w:val="004F36AC"/>
    <w:rsid w:val="00505D48"/>
    <w:rsid w:val="0051652D"/>
    <w:rsid w:val="00516D27"/>
    <w:rsid w:val="0051776A"/>
    <w:rsid w:val="00517F6A"/>
    <w:rsid w:val="005200AF"/>
    <w:rsid w:val="00523B7D"/>
    <w:rsid w:val="00524923"/>
    <w:rsid w:val="00526E5A"/>
    <w:rsid w:val="0053177A"/>
    <w:rsid w:val="00535734"/>
    <w:rsid w:val="00537D1B"/>
    <w:rsid w:val="00544161"/>
    <w:rsid w:val="005462D4"/>
    <w:rsid w:val="005463B3"/>
    <w:rsid w:val="00552917"/>
    <w:rsid w:val="005529AB"/>
    <w:rsid w:val="00553311"/>
    <w:rsid w:val="00566670"/>
    <w:rsid w:val="005710A5"/>
    <w:rsid w:val="00574AD6"/>
    <w:rsid w:val="005757FB"/>
    <w:rsid w:val="0057591A"/>
    <w:rsid w:val="00576021"/>
    <w:rsid w:val="00577D63"/>
    <w:rsid w:val="00583A3A"/>
    <w:rsid w:val="00595D0C"/>
    <w:rsid w:val="00596483"/>
    <w:rsid w:val="005A31EC"/>
    <w:rsid w:val="005A5E44"/>
    <w:rsid w:val="005C3FF9"/>
    <w:rsid w:val="005E2DF2"/>
    <w:rsid w:val="005F108D"/>
    <w:rsid w:val="005F5B34"/>
    <w:rsid w:val="00600475"/>
    <w:rsid w:val="0060337D"/>
    <w:rsid w:val="006142E4"/>
    <w:rsid w:val="00615D06"/>
    <w:rsid w:val="00621F29"/>
    <w:rsid w:val="00631B6C"/>
    <w:rsid w:val="00632A4F"/>
    <w:rsid w:val="00657F9F"/>
    <w:rsid w:val="0066509E"/>
    <w:rsid w:val="006827D5"/>
    <w:rsid w:val="0068321B"/>
    <w:rsid w:val="00685409"/>
    <w:rsid w:val="0068690D"/>
    <w:rsid w:val="006931C9"/>
    <w:rsid w:val="0069478F"/>
    <w:rsid w:val="006A5DA5"/>
    <w:rsid w:val="006B07FF"/>
    <w:rsid w:val="006B46C4"/>
    <w:rsid w:val="006B69D2"/>
    <w:rsid w:val="006C1ACD"/>
    <w:rsid w:val="006C2B1A"/>
    <w:rsid w:val="006C2F33"/>
    <w:rsid w:val="006D0C5A"/>
    <w:rsid w:val="006F4F5A"/>
    <w:rsid w:val="007013A0"/>
    <w:rsid w:val="00711AFF"/>
    <w:rsid w:val="00713378"/>
    <w:rsid w:val="00713AB0"/>
    <w:rsid w:val="00735D33"/>
    <w:rsid w:val="00735E1F"/>
    <w:rsid w:val="00737217"/>
    <w:rsid w:val="00740699"/>
    <w:rsid w:val="00743AA2"/>
    <w:rsid w:val="00745822"/>
    <w:rsid w:val="00752AB4"/>
    <w:rsid w:val="007553E3"/>
    <w:rsid w:val="007554BD"/>
    <w:rsid w:val="007628C3"/>
    <w:rsid w:val="00767450"/>
    <w:rsid w:val="00780D42"/>
    <w:rsid w:val="00784456"/>
    <w:rsid w:val="007875AE"/>
    <w:rsid w:val="007933FC"/>
    <w:rsid w:val="00794B35"/>
    <w:rsid w:val="00794C37"/>
    <w:rsid w:val="007B0A27"/>
    <w:rsid w:val="007B5437"/>
    <w:rsid w:val="007B65DD"/>
    <w:rsid w:val="007B681E"/>
    <w:rsid w:val="007B70C4"/>
    <w:rsid w:val="007B7E95"/>
    <w:rsid w:val="007C394F"/>
    <w:rsid w:val="007D6469"/>
    <w:rsid w:val="007E0B9A"/>
    <w:rsid w:val="00810C11"/>
    <w:rsid w:val="008166C2"/>
    <w:rsid w:val="00825F59"/>
    <w:rsid w:val="00837E9B"/>
    <w:rsid w:val="00847EB2"/>
    <w:rsid w:val="00863C6A"/>
    <w:rsid w:val="008667EB"/>
    <w:rsid w:val="00867588"/>
    <w:rsid w:val="008753D9"/>
    <w:rsid w:val="008827F4"/>
    <w:rsid w:val="008868CA"/>
    <w:rsid w:val="00892041"/>
    <w:rsid w:val="008A50DE"/>
    <w:rsid w:val="008A70F4"/>
    <w:rsid w:val="008A746A"/>
    <w:rsid w:val="008B4A54"/>
    <w:rsid w:val="008D5C51"/>
    <w:rsid w:val="008E753C"/>
    <w:rsid w:val="008F0274"/>
    <w:rsid w:val="008F4B2A"/>
    <w:rsid w:val="0090065C"/>
    <w:rsid w:val="009016FD"/>
    <w:rsid w:val="00926268"/>
    <w:rsid w:val="00930080"/>
    <w:rsid w:val="00933F2A"/>
    <w:rsid w:val="00935D86"/>
    <w:rsid w:val="00936B3E"/>
    <w:rsid w:val="00937CEC"/>
    <w:rsid w:val="00940004"/>
    <w:rsid w:val="00965F8B"/>
    <w:rsid w:val="0097574F"/>
    <w:rsid w:val="00980669"/>
    <w:rsid w:val="00984206"/>
    <w:rsid w:val="009903E9"/>
    <w:rsid w:val="0099129F"/>
    <w:rsid w:val="009948F9"/>
    <w:rsid w:val="009B2929"/>
    <w:rsid w:val="009C320C"/>
    <w:rsid w:val="009C468E"/>
    <w:rsid w:val="009C7A5E"/>
    <w:rsid w:val="009C7BB7"/>
    <w:rsid w:val="009D60B4"/>
    <w:rsid w:val="009D673B"/>
    <w:rsid w:val="009D6D92"/>
    <w:rsid w:val="009E1D69"/>
    <w:rsid w:val="009E4089"/>
    <w:rsid w:val="009F0480"/>
    <w:rsid w:val="009F2A12"/>
    <w:rsid w:val="009F5B46"/>
    <w:rsid w:val="00A0399C"/>
    <w:rsid w:val="00A03B78"/>
    <w:rsid w:val="00A13501"/>
    <w:rsid w:val="00A16801"/>
    <w:rsid w:val="00A2205C"/>
    <w:rsid w:val="00A4066D"/>
    <w:rsid w:val="00A44470"/>
    <w:rsid w:val="00A513E0"/>
    <w:rsid w:val="00A577C9"/>
    <w:rsid w:val="00A83FF6"/>
    <w:rsid w:val="00A8413D"/>
    <w:rsid w:val="00A849C5"/>
    <w:rsid w:val="00A8721F"/>
    <w:rsid w:val="00A93F0C"/>
    <w:rsid w:val="00A9758F"/>
    <w:rsid w:val="00A97641"/>
    <w:rsid w:val="00AA0224"/>
    <w:rsid w:val="00AA652E"/>
    <w:rsid w:val="00AA66F5"/>
    <w:rsid w:val="00AB3F3E"/>
    <w:rsid w:val="00AB5713"/>
    <w:rsid w:val="00AC2F5A"/>
    <w:rsid w:val="00AD3D05"/>
    <w:rsid w:val="00AD644B"/>
    <w:rsid w:val="00AE06E4"/>
    <w:rsid w:val="00AE2685"/>
    <w:rsid w:val="00AE38DA"/>
    <w:rsid w:val="00AE3D0D"/>
    <w:rsid w:val="00AE41CF"/>
    <w:rsid w:val="00AE6EAB"/>
    <w:rsid w:val="00AF4B51"/>
    <w:rsid w:val="00AF52B3"/>
    <w:rsid w:val="00B00351"/>
    <w:rsid w:val="00B02B03"/>
    <w:rsid w:val="00B03E88"/>
    <w:rsid w:val="00B07EC0"/>
    <w:rsid w:val="00B2221C"/>
    <w:rsid w:val="00B22A05"/>
    <w:rsid w:val="00B30328"/>
    <w:rsid w:val="00B32BB3"/>
    <w:rsid w:val="00B70FB5"/>
    <w:rsid w:val="00B71771"/>
    <w:rsid w:val="00B73878"/>
    <w:rsid w:val="00B74E10"/>
    <w:rsid w:val="00B92017"/>
    <w:rsid w:val="00BA38F6"/>
    <w:rsid w:val="00BC12E9"/>
    <w:rsid w:val="00BC6083"/>
    <w:rsid w:val="00BD291D"/>
    <w:rsid w:val="00BD77C1"/>
    <w:rsid w:val="00BE4043"/>
    <w:rsid w:val="00BE71CC"/>
    <w:rsid w:val="00BF25EF"/>
    <w:rsid w:val="00C00AAC"/>
    <w:rsid w:val="00C0302C"/>
    <w:rsid w:val="00C035B8"/>
    <w:rsid w:val="00C04041"/>
    <w:rsid w:val="00C1004D"/>
    <w:rsid w:val="00C11862"/>
    <w:rsid w:val="00C15C54"/>
    <w:rsid w:val="00C15D02"/>
    <w:rsid w:val="00C17EF6"/>
    <w:rsid w:val="00C264DA"/>
    <w:rsid w:val="00C3040E"/>
    <w:rsid w:val="00C3718B"/>
    <w:rsid w:val="00C50531"/>
    <w:rsid w:val="00C5444E"/>
    <w:rsid w:val="00C63552"/>
    <w:rsid w:val="00C645EC"/>
    <w:rsid w:val="00C64C92"/>
    <w:rsid w:val="00C75046"/>
    <w:rsid w:val="00C85663"/>
    <w:rsid w:val="00C85E7D"/>
    <w:rsid w:val="00C8613B"/>
    <w:rsid w:val="00C94DD1"/>
    <w:rsid w:val="00C95C04"/>
    <w:rsid w:val="00CA14E2"/>
    <w:rsid w:val="00CA24E2"/>
    <w:rsid w:val="00CA44F2"/>
    <w:rsid w:val="00CB0CD2"/>
    <w:rsid w:val="00CB2219"/>
    <w:rsid w:val="00CD01DD"/>
    <w:rsid w:val="00CD09EC"/>
    <w:rsid w:val="00CF3636"/>
    <w:rsid w:val="00CF56D5"/>
    <w:rsid w:val="00CF67DF"/>
    <w:rsid w:val="00D17C9E"/>
    <w:rsid w:val="00D20A7A"/>
    <w:rsid w:val="00D22766"/>
    <w:rsid w:val="00D229E6"/>
    <w:rsid w:val="00D329C6"/>
    <w:rsid w:val="00D4474D"/>
    <w:rsid w:val="00D47689"/>
    <w:rsid w:val="00D51D43"/>
    <w:rsid w:val="00D62765"/>
    <w:rsid w:val="00D70324"/>
    <w:rsid w:val="00D7229F"/>
    <w:rsid w:val="00D7273A"/>
    <w:rsid w:val="00D7489F"/>
    <w:rsid w:val="00D7620F"/>
    <w:rsid w:val="00D77416"/>
    <w:rsid w:val="00D80EBD"/>
    <w:rsid w:val="00D87BC7"/>
    <w:rsid w:val="00D96805"/>
    <w:rsid w:val="00DA4374"/>
    <w:rsid w:val="00DA6187"/>
    <w:rsid w:val="00DC59FF"/>
    <w:rsid w:val="00DC7927"/>
    <w:rsid w:val="00DE58BE"/>
    <w:rsid w:val="00DE796B"/>
    <w:rsid w:val="00DF092B"/>
    <w:rsid w:val="00E028FA"/>
    <w:rsid w:val="00E05E47"/>
    <w:rsid w:val="00E06718"/>
    <w:rsid w:val="00E06C9E"/>
    <w:rsid w:val="00E1487C"/>
    <w:rsid w:val="00E26825"/>
    <w:rsid w:val="00E26C89"/>
    <w:rsid w:val="00E309C8"/>
    <w:rsid w:val="00E31B5B"/>
    <w:rsid w:val="00E46B4F"/>
    <w:rsid w:val="00E47A2F"/>
    <w:rsid w:val="00E53BCC"/>
    <w:rsid w:val="00E61F05"/>
    <w:rsid w:val="00E6612A"/>
    <w:rsid w:val="00E6694F"/>
    <w:rsid w:val="00E8412C"/>
    <w:rsid w:val="00E8623C"/>
    <w:rsid w:val="00E93238"/>
    <w:rsid w:val="00E9740C"/>
    <w:rsid w:val="00EB785C"/>
    <w:rsid w:val="00EC1D21"/>
    <w:rsid w:val="00EC3BA1"/>
    <w:rsid w:val="00EC4617"/>
    <w:rsid w:val="00EC6C32"/>
    <w:rsid w:val="00ED402F"/>
    <w:rsid w:val="00ED41B1"/>
    <w:rsid w:val="00EE3A0F"/>
    <w:rsid w:val="00EE4D87"/>
    <w:rsid w:val="00EE51A1"/>
    <w:rsid w:val="00EF11B8"/>
    <w:rsid w:val="00F04C78"/>
    <w:rsid w:val="00F07AB6"/>
    <w:rsid w:val="00F17509"/>
    <w:rsid w:val="00F17802"/>
    <w:rsid w:val="00F200FF"/>
    <w:rsid w:val="00F27502"/>
    <w:rsid w:val="00F360A2"/>
    <w:rsid w:val="00F46DD6"/>
    <w:rsid w:val="00F571FD"/>
    <w:rsid w:val="00F60783"/>
    <w:rsid w:val="00F60CD3"/>
    <w:rsid w:val="00F679D2"/>
    <w:rsid w:val="00F72508"/>
    <w:rsid w:val="00F8253A"/>
    <w:rsid w:val="00F83B37"/>
    <w:rsid w:val="00F845AD"/>
    <w:rsid w:val="00F97DDC"/>
    <w:rsid w:val="00FB51AF"/>
    <w:rsid w:val="00FC0FF8"/>
    <w:rsid w:val="00FC2F20"/>
    <w:rsid w:val="00FC4634"/>
    <w:rsid w:val="00FD391F"/>
    <w:rsid w:val="00FE020C"/>
    <w:rsid w:val="00FE48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D2C4F2"/>
  <w14:defaultImageDpi w14:val="300"/>
  <w15:docId w15:val="{B4B74222-20B6-D947-8302-4926F59BC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531"/>
    <w:pPr>
      <w:spacing w:line="360" w:lineRule="auto"/>
    </w:pPr>
    <w:rPr>
      <w:rFonts w:ascii="Times New Roman" w:hAnsi="Times New Roman"/>
    </w:rPr>
  </w:style>
  <w:style w:type="paragraph" w:styleId="Heading2">
    <w:name w:val="heading 2"/>
    <w:basedOn w:val="Normal"/>
    <w:link w:val="Heading2Char"/>
    <w:uiPriority w:val="9"/>
    <w:qFormat/>
    <w:rsid w:val="00046A02"/>
    <w:pPr>
      <w:spacing w:before="100" w:beforeAutospacing="1" w:after="100" w:afterAutospacing="1"/>
      <w:outlineLvl w:val="1"/>
    </w:pPr>
    <w:rPr>
      <w:rFonts w:ascii="Times" w:hAnsi="Times"/>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21F29"/>
    <w:rPr>
      <w:color w:val="auto"/>
      <w:u w:val="none"/>
    </w:rPr>
  </w:style>
  <w:style w:type="paragraph" w:styleId="BalloonText">
    <w:name w:val="Balloon Text"/>
    <w:basedOn w:val="Normal"/>
    <w:link w:val="BalloonTextChar"/>
    <w:uiPriority w:val="99"/>
    <w:semiHidden/>
    <w:unhideWhenUsed/>
    <w:rsid w:val="000E7770"/>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E7770"/>
    <w:rPr>
      <w:rFonts w:ascii="Lucida Grande" w:hAnsi="Lucida Grande" w:cs="Lucida Grande"/>
      <w:sz w:val="18"/>
      <w:szCs w:val="18"/>
    </w:rPr>
  </w:style>
  <w:style w:type="character" w:styleId="PageNumber">
    <w:name w:val="page number"/>
    <w:basedOn w:val="DefaultParagraphFont"/>
    <w:uiPriority w:val="99"/>
    <w:semiHidden/>
    <w:unhideWhenUsed/>
    <w:rsid w:val="00AA0224"/>
  </w:style>
  <w:style w:type="character" w:customStyle="1" w:styleId="Heading2Char">
    <w:name w:val="Heading 2 Char"/>
    <w:basedOn w:val="DefaultParagraphFont"/>
    <w:link w:val="Heading2"/>
    <w:uiPriority w:val="9"/>
    <w:rsid w:val="00046A02"/>
    <w:rPr>
      <w:rFonts w:ascii="Times" w:hAnsi="Times"/>
      <w:b/>
      <w:bCs/>
      <w:sz w:val="36"/>
      <w:szCs w:val="36"/>
    </w:rPr>
  </w:style>
  <w:style w:type="paragraph" w:styleId="EndnoteText">
    <w:name w:val="endnote text"/>
    <w:basedOn w:val="Normal"/>
    <w:link w:val="EndnoteTextChar"/>
    <w:uiPriority w:val="99"/>
    <w:unhideWhenUsed/>
    <w:rsid w:val="00A513E0"/>
  </w:style>
  <w:style w:type="character" w:customStyle="1" w:styleId="EndnoteTextChar">
    <w:name w:val="Endnote Text Char"/>
    <w:basedOn w:val="DefaultParagraphFont"/>
    <w:link w:val="EndnoteText"/>
    <w:uiPriority w:val="99"/>
    <w:rsid w:val="00A513E0"/>
  </w:style>
  <w:style w:type="character" w:styleId="EndnoteReference">
    <w:name w:val="endnote reference"/>
    <w:basedOn w:val="DefaultParagraphFont"/>
    <w:uiPriority w:val="99"/>
    <w:unhideWhenUsed/>
    <w:rsid w:val="00A513E0"/>
    <w:rPr>
      <w:vertAlign w:val="superscript"/>
    </w:rPr>
  </w:style>
  <w:style w:type="paragraph" w:styleId="Revision">
    <w:name w:val="Revision"/>
    <w:hidden/>
    <w:uiPriority w:val="99"/>
    <w:semiHidden/>
    <w:rsid w:val="00163EB1"/>
  </w:style>
  <w:style w:type="character" w:styleId="CommentReference">
    <w:name w:val="annotation reference"/>
    <w:basedOn w:val="DefaultParagraphFont"/>
    <w:uiPriority w:val="99"/>
    <w:semiHidden/>
    <w:unhideWhenUsed/>
    <w:rsid w:val="00D7620F"/>
    <w:rPr>
      <w:sz w:val="16"/>
      <w:szCs w:val="16"/>
    </w:rPr>
  </w:style>
  <w:style w:type="paragraph" w:styleId="CommentText">
    <w:name w:val="annotation text"/>
    <w:basedOn w:val="Normal"/>
    <w:link w:val="CommentTextChar"/>
    <w:uiPriority w:val="99"/>
    <w:semiHidden/>
    <w:unhideWhenUsed/>
    <w:rsid w:val="00D7620F"/>
    <w:pPr>
      <w:spacing w:line="240" w:lineRule="auto"/>
    </w:pPr>
    <w:rPr>
      <w:sz w:val="20"/>
      <w:szCs w:val="20"/>
    </w:rPr>
  </w:style>
  <w:style w:type="character" w:customStyle="1" w:styleId="CommentTextChar">
    <w:name w:val="Comment Text Char"/>
    <w:basedOn w:val="DefaultParagraphFont"/>
    <w:link w:val="CommentText"/>
    <w:uiPriority w:val="99"/>
    <w:semiHidden/>
    <w:rsid w:val="00D7620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7620F"/>
    <w:rPr>
      <w:b/>
      <w:bCs/>
    </w:rPr>
  </w:style>
  <w:style w:type="character" w:customStyle="1" w:styleId="CommentSubjectChar">
    <w:name w:val="Comment Subject Char"/>
    <w:basedOn w:val="CommentTextChar"/>
    <w:link w:val="CommentSubject"/>
    <w:uiPriority w:val="99"/>
    <w:semiHidden/>
    <w:rsid w:val="00D7620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029124">
      <w:bodyDiv w:val="1"/>
      <w:marLeft w:val="0"/>
      <w:marRight w:val="0"/>
      <w:marTop w:val="0"/>
      <w:marBottom w:val="0"/>
      <w:divBdr>
        <w:top w:val="none" w:sz="0" w:space="0" w:color="auto"/>
        <w:left w:val="none" w:sz="0" w:space="0" w:color="auto"/>
        <w:bottom w:val="none" w:sz="0" w:space="0" w:color="auto"/>
        <w:right w:val="none" w:sz="0" w:space="0" w:color="auto"/>
      </w:divBdr>
    </w:div>
    <w:div w:id="349920487">
      <w:bodyDiv w:val="1"/>
      <w:marLeft w:val="0"/>
      <w:marRight w:val="0"/>
      <w:marTop w:val="0"/>
      <w:marBottom w:val="0"/>
      <w:divBdr>
        <w:top w:val="none" w:sz="0" w:space="0" w:color="auto"/>
        <w:left w:val="none" w:sz="0" w:space="0" w:color="auto"/>
        <w:bottom w:val="none" w:sz="0" w:space="0" w:color="auto"/>
        <w:right w:val="none" w:sz="0" w:space="0" w:color="auto"/>
      </w:divBdr>
    </w:div>
    <w:div w:id="1045369861">
      <w:bodyDiv w:val="1"/>
      <w:marLeft w:val="0"/>
      <w:marRight w:val="0"/>
      <w:marTop w:val="0"/>
      <w:marBottom w:val="0"/>
      <w:divBdr>
        <w:top w:val="none" w:sz="0" w:space="0" w:color="auto"/>
        <w:left w:val="none" w:sz="0" w:space="0" w:color="auto"/>
        <w:bottom w:val="none" w:sz="0" w:space="0" w:color="auto"/>
        <w:right w:val="none" w:sz="0" w:space="0" w:color="auto"/>
      </w:divBdr>
    </w:div>
    <w:div w:id="1148940235">
      <w:bodyDiv w:val="1"/>
      <w:marLeft w:val="0"/>
      <w:marRight w:val="0"/>
      <w:marTop w:val="0"/>
      <w:marBottom w:val="0"/>
      <w:divBdr>
        <w:top w:val="none" w:sz="0" w:space="0" w:color="auto"/>
        <w:left w:val="none" w:sz="0" w:space="0" w:color="auto"/>
        <w:bottom w:val="none" w:sz="0" w:space="0" w:color="auto"/>
        <w:right w:val="none" w:sz="0" w:space="0" w:color="auto"/>
      </w:divBdr>
    </w:div>
    <w:div w:id="1250504173">
      <w:bodyDiv w:val="1"/>
      <w:marLeft w:val="0"/>
      <w:marRight w:val="0"/>
      <w:marTop w:val="0"/>
      <w:marBottom w:val="0"/>
      <w:divBdr>
        <w:top w:val="none" w:sz="0" w:space="0" w:color="auto"/>
        <w:left w:val="none" w:sz="0" w:space="0" w:color="auto"/>
        <w:bottom w:val="none" w:sz="0" w:space="0" w:color="auto"/>
        <w:right w:val="none" w:sz="0" w:space="0" w:color="auto"/>
      </w:divBdr>
    </w:div>
    <w:div w:id="1462070552">
      <w:bodyDiv w:val="1"/>
      <w:marLeft w:val="0"/>
      <w:marRight w:val="0"/>
      <w:marTop w:val="0"/>
      <w:marBottom w:val="0"/>
      <w:divBdr>
        <w:top w:val="none" w:sz="0" w:space="0" w:color="auto"/>
        <w:left w:val="none" w:sz="0" w:space="0" w:color="auto"/>
        <w:bottom w:val="none" w:sz="0" w:space="0" w:color="auto"/>
        <w:right w:val="none" w:sz="0" w:space="0" w:color="auto"/>
      </w:divBdr>
    </w:div>
    <w:div w:id="1552570279">
      <w:bodyDiv w:val="1"/>
      <w:marLeft w:val="0"/>
      <w:marRight w:val="0"/>
      <w:marTop w:val="0"/>
      <w:marBottom w:val="0"/>
      <w:divBdr>
        <w:top w:val="none" w:sz="0" w:space="0" w:color="auto"/>
        <w:left w:val="none" w:sz="0" w:space="0" w:color="auto"/>
        <w:bottom w:val="none" w:sz="0" w:space="0" w:color="auto"/>
        <w:right w:val="none" w:sz="0" w:space="0" w:color="auto"/>
      </w:divBdr>
    </w:div>
    <w:div w:id="1579510090">
      <w:bodyDiv w:val="1"/>
      <w:marLeft w:val="0"/>
      <w:marRight w:val="0"/>
      <w:marTop w:val="0"/>
      <w:marBottom w:val="0"/>
      <w:divBdr>
        <w:top w:val="none" w:sz="0" w:space="0" w:color="auto"/>
        <w:left w:val="none" w:sz="0" w:space="0" w:color="auto"/>
        <w:bottom w:val="none" w:sz="0" w:space="0" w:color="auto"/>
        <w:right w:val="none" w:sz="0" w:space="0" w:color="auto"/>
      </w:divBdr>
    </w:div>
    <w:div w:id="189596763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comments" Target="comment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8</Pages>
  <Words>271</Words>
  <Characters>1549</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University of San Diego</Company>
  <LinksUpToDate>false</LinksUpToDate>
  <CharactersWithSpaces>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Ortiz</dc:creator>
  <cp:keywords/>
  <dc:description/>
  <cp:lastModifiedBy>Kirstyn Leuner</cp:lastModifiedBy>
  <cp:revision>3</cp:revision>
  <cp:lastPrinted>2020-08-21T09:43:00Z</cp:lastPrinted>
  <dcterms:created xsi:type="dcterms:W3CDTF">2024-09-26T17:13:00Z</dcterms:created>
  <dcterms:modified xsi:type="dcterms:W3CDTF">2024-09-26T17:26:00Z</dcterms:modified>
</cp:coreProperties>
</file>